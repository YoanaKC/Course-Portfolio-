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Assignment L05 - Image Classification with SVM </w:t>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EyeConic</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Brooke Broderick - </w:t>
      </w:r>
      <w:r w:rsidDel="00000000" w:rsidR="00000000" w:rsidRPr="00000000">
        <w:rPr>
          <w:rFonts w:ascii="Times New Roman" w:cs="Times New Roman" w:eastAsia="Times New Roman" w:hAnsi="Times New Roman"/>
          <w:b w:val="1"/>
          <w:color w:val="222222"/>
          <w:sz w:val="24"/>
          <w:szCs w:val="24"/>
          <w:highlight w:val="white"/>
          <w:rtl w:val="0"/>
        </w:rPr>
        <w:t xml:space="preserve">W217065417</w:t>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Matthew Choo - W206744145</w:t>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Cameroun White-W216530571</w:t>
      </w:r>
    </w:p>
    <w:p w:rsidR="00000000" w:rsidDel="00000000" w:rsidP="00000000" w:rsidRDefault="00000000" w:rsidRPr="00000000" w14:paraId="0000000F">
      <w:pPr>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sz w:val="24"/>
          <w:szCs w:val="24"/>
          <w:rtl w:val="0"/>
        </w:rPr>
        <w:t xml:space="preserve">Melvis Maduagwu-W216890463</w:t>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Erick Banegas - W216200956</w:t>
      </w:r>
    </w:p>
    <w:p w:rsidR="00000000" w:rsidDel="00000000" w:rsidP="00000000" w:rsidRDefault="00000000" w:rsidRPr="00000000" w14:paraId="00000011">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                                                         NancyChieu-W000098778</w:t>
      </w:r>
    </w:p>
    <w:p w:rsidR="00000000" w:rsidDel="00000000" w:rsidP="00000000" w:rsidRDefault="00000000" w:rsidRPr="00000000" w14:paraId="00000012">
      <w:pPr>
        <w:jc w:val="center"/>
        <w:rPr/>
      </w:pPr>
      <w:r w:rsidDel="00000000" w:rsidR="00000000" w:rsidRPr="00000000">
        <w:rPr>
          <w:rFonts w:ascii="Times New Roman" w:cs="Times New Roman" w:eastAsia="Times New Roman" w:hAnsi="Times New Roman"/>
          <w:b w:val="1"/>
          <w:sz w:val="24"/>
          <w:szCs w:val="24"/>
          <w:rtl w:val="0"/>
        </w:rPr>
        <w:t xml:space="preserve">Yoana Cook  - W215913890</w:t>
      </w: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6252-ITAI-1378-Comp Vision-Artificial Intel-RT-15698 - Spring 2025</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 Anna Devarakonda</w:t>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22, 2025</w:t>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ind w:left="0" w:firstLine="0"/>
        <w:jc w:val="left"/>
        <w:rPr>
          <w:b w:val="1"/>
          <w:u w:val="single"/>
        </w:rPr>
      </w:pPr>
      <w:r w:rsidDel="00000000" w:rsidR="00000000" w:rsidRPr="00000000">
        <w:rPr>
          <w:b w:val="1"/>
          <w:u w:val="single"/>
          <w:rtl w:val="0"/>
        </w:rPr>
        <w:t xml:space="preserve">Intro:</w:t>
      </w:r>
    </w:p>
    <w:p w:rsidR="00000000" w:rsidDel="00000000" w:rsidP="00000000" w:rsidRDefault="00000000" w:rsidRPr="00000000" w14:paraId="0000002C">
      <w:pPr>
        <w:numPr>
          <w:ilvl w:val="0"/>
          <w:numId w:val="5"/>
        </w:numPr>
        <w:ind w:left="720" w:hanging="360"/>
        <w:jc w:val="left"/>
        <w:rPr>
          <w:b w:val="1"/>
        </w:rPr>
      </w:pPr>
      <w:r w:rsidDel="00000000" w:rsidR="00000000" w:rsidRPr="00000000">
        <w:rPr>
          <w:b w:val="1"/>
          <w:rtl w:val="0"/>
        </w:rPr>
        <w:t xml:space="preserve">In L05, Team Eye Conic will be looking at two ipynb. They are 0924Subset_Classical_ML_Image_Classification_with_CIFAR_10_Subset_of_Dataset_.ipynb and 2024 Image Processing and ML for CV with creating dataset.ipynb. These files both talk about dataset and produce different types of images. </w:t>
      </w:r>
    </w:p>
    <w:p w:rsidR="00000000" w:rsidDel="00000000" w:rsidP="00000000" w:rsidRDefault="00000000" w:rsidRPr="00000000" w14:paraId="0000002D">
      <w:pPr>
        <w:ind w:left="0" w:firstLine="0"/>
        <w:jc w:val="left"/>
        <w:rPr>
          <w:b w:val="1"/>
          <w:u w:val="single"/>
        </w:rPr>
      </w:pPr>
      <w:r w:rsidDel="00000000" w:rsidR="00000000" w:rsidRPr="00000000">
        <w:rPr>
          <w:rtl w:val="0"/>
        </w:rPr>
      </w:r>
    </w:p>
    <w:p w:rsidR="00000000" w:rsidDel="00000000" w:rsidP="00000000" w:rsidRDefault="00000000" w:rsidRPr="00000000" w14:paraId="0000002E">
      <w:pPr>
        <w:rPr>
          <w:b w:val="1"/>
          <w:u w:val="single"/>
        </w:rPr>
      </w:pPr>
      <w:r w:rsidDel="00000000" w:rsidR="00000000" w:rsidRPr="00000000">
        <w:rPr>
          <w:b w:val="1"/>
          <w:u w:val="single"/>
          <w:rtl w:val="0"/>
        </w:rPr>
        <w:t xml:space="preserve">0924Subset_Classical_ML_Image_Classification_with_CIFAR_10_Subset_of_Dataset - </w:t>
      </w:r>
    </w:p>
    <w:p w:rsidR="00000000" w:rsidDel="00000000" w:rsidP="00000000" w:rsidRDefault="00000000" w:rsidRPr="00000000" w14:paraId="0000002F">
      <w:pPr>
        <w:rPr>
          <w:b w:val="1"/>
        </w:rPr>
      </w:pPr>
      <w:r w:rsidDel="00000000" w:rsidR="00000000" w:rsidRPr="00000000">
        <w:rPr>
          <w:b w:val="1"/>
          <w:rtl w:val="0"/>
        </w:rPr>
        <w:t xml:space="preserve">Goal: In this notebook, we are to explore the basics of image classification by using CFIR-10 dataset and building a simple image classifier using Scikit-Learn.  In figure 1, it shows installing and importing libraries.  Then in figures 2 and 3 shows the loading and preprocessing of the CIFAR-10 Dataset. Lastly, figures 4 and 5 shows the Training a Machine Learning Model using SVM (Support Vector Machine).</w:t>
      </w:r>
    </w:p>
    <w:p w:rsidR="00000000" w:rsidDel="00000000" w:rsidP="00000000" w:rsidRDefault="00000000" w:rsidRPr="00000000" w14:paraId="00000030">
      <w:pPr>
        <w:jc w:val="center"/>
        <w:rPr>
          <w:b w:val="1"/>
        </w:rPr>
      </w:pPr>
      <w:r w:rsidDel="00000000" w:rsidR="00000000" w:rsidRPr="00000000">
        <w:rPr>
          <w:b w:val="1"/>
        </w:rPr>
        <w:drawing>
          <wp:inline distB="114300" distT="114300" distL="114300" distR="114300">
            <wp:extent cx="5943600" cy="2946400"/>
            <wp:effectExtent b="0" l="0" r="0" t="0"/>
            <wp:docPr id="33"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Fig 1: Installing and Importing Libraries</w:t>
      </w:r>
    </w:p>
    <w:p w:rsidR="00000000" w:rsidDel="00000000" w:rsidP="00000000" w:rsidRDefault="00000000" w:rsidRPr="00000000" w14:paraId="00000032">
      <w:pPr>
        <w:jc w:val="center"/>
        <w:rPr>
          <w:b w:val="1"/>
        </w:rPr>
      </w:pPr>
      <w:r w:rsidDel="00000000" w:rsidR="00000000" w:rsidRPr="00000000">
        <w:rPr>
          <w:rtl w:val="0"/>
        </w:rPr>
      </w:r>
    </w:p>
    <w:p w:rsidR="00000000" w:rsidDel="00000000" w:rsidP="00000000" w:rsidRDefault="00000000" w:rsidRPr="00000000" w14:paraId="00000033">
      <w:pPr>
        <w:jc w:val="center"/>
        <w:rPr>
          <w:b w:val="1"/>
        </w:rPr>
      </w:pP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b w:val="1"/>
        </w:rPr>
        <w:drawing>
          <wp:inline distB="114300" distT="114300" distL="114300" distR="114300">
            <wp:extent cx="5943600" cy="3898900"/>
            <wp:effectExtent b="0" l="0" r="0" t="0"/>
            <wp:docPr id="3"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b w:val="1"/>
          <w:rtl w:val="0"/>
        </w:rPr>
        <w:t xml:space="preserve">Fig 2: Loading and Preprocessing the CIFAR-10 Dataset Part 1</w:t>
      </w:r>
    </w:p>
    <w:p w:rsidR="00000000" w:rsidDel="00000000" w:rsidP="00000000" w:rsidRDefault="00000000" w:rsidRPr="00000000" w14:paraId="00000036">
      <w:pPr>
        <w:jc w:val="center"/>
        <w:rPr>
          <w:b w:val="1"/>
        </w:rPr>
      </w:pP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b w:val="1"/>
        </w:rPr>
        <w:drawing>
          <wp:inline distB="114300" distT="114300" distL="114300" distR="114300">
            <wp:extent cx="5943600" cy="3530600"/>
            <wp:effectExtent b="0" l="0" r="0" t="0"/>
            <wp:docPr id="1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b w:val="1"/>
          <w:rtl w:val="0"/>
        </w:rPr>
        <w:t xml:space="preserve">Fig 3: Loading and Preprocessing the CIFAR-10 Dataset Part 2</w:t>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b w:val="1"/>
        </w:rPr>
        <w:drawing>
          <wp:inline distB="114300" distT="114300" distL="114300" distR="114300">
            <wp:extent cx="5943600" cy="1866900"/>
            <wp:effectExtent b="0" l="0" r="0" t="0"/>
            <wp:docPr id="25"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b w:val="1"/>
        </w:rPr>
      </w:pPr>
      <w:r w:rsidDel="00000000" w:rsidR="00000000" w:rsidRPr="00000000">
        <w:rPr>
          <w:b w:val="1"/>
          <w:rtl w:val="0"/>
        </w:rPr>
        <w:t xml:space="preserve">Figure 4: Training a Machine Learning Model using SVM (Support Vector Machine) Part 1</w:t>
      </w:r>
    </w:p>
    <w:p w:rsidR="00000000" w:rsidDel="00000000" w:rsidP="00000000" w:rsidRDefault="00000000" w:rsidRPr="00000000" w14:paraId="0000003D">
      <w:pPr>
        <w:jc w:val="center"/>
        <w:rPr>
          <w:b w:val="1"/>
        </w:rPr>
      </w:pPr>
      <w:r w:rsidDel="00000000" w:rsidR="00000000" w:rsidRPr="00000000">
        <w:rPr>
          <w:b w:val="1"/>
        </w:rPr>
        <w:drawing>
          <wp:inline distB="114300" distT="114300" distL="114300" distR="114300">
            <wp:extent cx="5943600" cy="3759200"/>
            <wp:effectExtent b="0" l="0" r="0" t="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b w:val="1"/>
        </w:rPr>
      </w:pPr>
      <w:r w:rsidDel="00000000" w:rsidR="00000000" w:rsidRPr="00000000">
        <w:rPr>
          <w:b w:val="1"/>
          <w:rtl w:val="0"/>
        </w:rPr>
        <w:t xml:space="preserve">Figure 5: Training a Machine Learning Model using SVM (Support Vector Machine) Part 2</w:t>
      </w:r>
    </w:p>
    <w:p w:rsidR="00000000" w:rsidDel="00000000" w:rsidP="00000000" w:rsidRDefault="00000000" w:rsidRPr="00000000" w14:paraId="0000003F">
      <w:pPr>
        <w:jc w:val="center"/>
        <w:rPr>
          <w:b w:val="1"/>
        </w:rPr>
      </w:pPr>
      <w:r w:rsidDel="00000000" w:rsidR="00000000" w:rsidRPr="00000000">
        <w:rPr>
          <w:rtl w:val="0"/>
        </w:rPr>
      </w:r>
    </w:p>
    <w:p w:rsidR="00000000" w:rsidDel="00000000" w:rsidP="00000000" w:rsidRDefault="00000000" w:rsidRPr="00000000" w14:paraId="00000040">
      <w:pPr>
        <w:jc w:val="left"/>
        <w:rPr>
          <w:b w:val="1"/>
          <w:u w:val="single"/>
        </w:rPr>
      </w:pPr>
      <w:r w:rsidDel="00000000" w:rsidR="00000000" w:rsidRPr="00000000">
        <w:rPr>
          <w:rtl w:val="0"/>
        </w:rPr>
      </w:r>
    </w:p>
    <w:p w:rsidR="00000000" w:rsidDel="00000000" w:rsidP="00000000" w:rsidRDefault="00000000" w:rsidRPr="00000000" w14:paraId="00000041">
      <w:pPr>
        <w:jc w:val="left"/>
        <w:rPr>
          <w:b w:val="1"/>
          <w:u w:val="single"/>
        </w:rPr>
      </w:pPr>
      <w:r w:rsidDel="00000000" w:rsidR="00000000" w:rsidRPr="00000000">
        <w:rPr>
          <w:rtl w:val="0"/>
        </w:rPr>
      </w:r>
    </w:p>
    <w:p w:rsidR="00000000" w:rsidDel="00000000" w:rsidP="00000000" w:rsidRDefault="00000000" w:rsidRPr="00000000" w14:paraId="00000042">
      <w:pPr>
        <w:jc w:val="left"/>
        <w:rPr>
          <w:b w:val="1"/>
          <w:u w:val="single"/>
        </w:rPr>
      </w:pPr>
      <w:r w:rsidDel="00000000" w:rsidR="00000000" w:rsidRPr="00000000">
        <w:rPr>
          <w:rtl w:val="0"/>
        </w:rPr>
      </w:r>
    </w:p>
    <w:p w:rsidR="00000000" w:rsidDel="00000000" w:rsidP="00000000" w:rsidRDefault="00000000" w:rsidRPr="00000000" w14:paraId="00000043">
      <w:pPr>
        <w:jc w:val="left"/>
        <w:rPr>
          <w:b w:val="1"/>
          <w:u w:val="single"/>
        </w:rPr>
      </w:pPr>
      <w:r w:rsidDel="00000000" w:rsidR="00000000" w:rsidRPr="00000000">
        <w:rPr>
          <w:rtl w:val="0"/>
        </w:rPr>
      </w:r>
    </w:p>
    <w:p w:rsidR="00000000" w:rsidDel="00000000" w:rsidP="00000000" w:rsidRDefault="00000000" w:rsidRPr="00000000" w14:paraId="00000044">
      <w:pPr>
        <w:jc w:val="left"/>
        <w:rPr>
          <w:b w:val="1"/>
          <w:u w:val="single"/>
        </w:rPr>
      </w:pPr>
      <w:r w:rsidDel="00000000" w:rsidR="00000000" w:rsidRPr="00000000">
        <w:rPr>
          <w:rtl w:val="0"/>
        </w:rPr>
      </w:r>
    </w:p>
    <w:p w:rsidR="00000000" w:rsidDel="00000000" w:rsidP="00000000" w:rsidRDefault="00000000" w:rsidRPr="00000000" w14:paraId="00000045">
      <w:pPr>
        <w:jc w:val="left"/>
        <w:rPr>
          <w:b w:val="1"/>
          <w:u w:val="single"/>
        </w:rPr>
      </w:pPr>
      <w:r w:rsidDel="00000000" w:rsidR="00000000" w:rsidRPr="00000000">
        <w:rPr>
          <w:rtl w:val="0"/>
        </w:rPr>
      </w:r>
    </w:p>
    <w:p w:rsidR="00000000" w:rsidDel="00000000" w:rsidP="00000000" w:rsidRDefault="00000000" w:rsidRPr="00000000" w14:paraId="00000046">
      <w:pPr>
        <w:jc w:val="left"/>
        <w:rPr>
          <w:b w:val="1"/>
          <w:u w:val="single"/>
        </w:rPr>
      </w:pPr>
      <w:r w:rsidDel="00000000" w:rsidR="00000000" w:rsidRPr="00000000">
        <w:rPr>
          <w:rtl w:val="0"/>
        </w:rPr>
      </w:r>
    </w:p>
    <w:p w:rsidR="00000000" w:rsidDel="00000000" w:rsidP="00000000" w:rsidRDefault="00000000" w:rsidRPr="00000000" w14:paraId="00000047">
      <w:pPr>
        <w:jc w:val="left"/>
        <w:rPr>
          <w:b w:val="1"/>
          <w:u w:val="single"/>
        </w:rPr>
      </w:pPr>
      <w:r w:rsidDel="00000000" w:rsidR="00000000" w:rsidRPr="00000000">
        <w:rPr>
          <w:rtl w:val="0"/>
        </w:rPr>
      </w:r>
    </w:p>
    <w:p w:rsidR="00000000" w:rsidDel="00000000" w:rsidP="00000000" w:rsidRDefault="00000000" w:rsidRPr="00000000" w14:paraId="00000048">
      <w:pPr>
        <w:jc w:val="left"/>
        <w:rPr>
          <w:b w:val="1"/>
          <w:u w:val="single"/>
        </w:rPr>
      </w:pPr>
      <w:r w:rsidDel="00000000" w:rsidR="00000000" w:rsidRPr="00000000">
        <w:rPr>
          <w:b w:val="1"/>
          <w:u w:val="single"/>
          <w:rtl w:val="0"/>
        </w:rPr>
        <w:t xml:space="preserve">2024 Image Processing and ML for CV   with creating dataset </w:t>
      </w:r>
    </w:p>
    <w:p w:rsidR="00000000" w:rsidDel="00000000" w:rsidP="00000000" w:rsidRDefault="00000000" w:rsidRPr="00000000" w14:paraId="00000049">
      <w:pPr>
        <w:jc w:val="left"/>
        <w:rPr>
          <w:b w:val="1"/>
          <w:u w:val="single"/>
        </w:rPr>
      </w:pPr>
      <w:r w:rsidDel="00000000" w:rsidR="00000000" w:rsidRPr="00000000">
        <w:rPr>
          <w:b w:val="1"/>
          <w:rtl w:val="0"/>
        </w:rPr>
        <w:t xml:space="preserve">Goal: In this notebook, we will be exploring the basics of image processing by using OpenCv and building a simple image classifier using Scikit-Learn. In figures 6, we will be importing these libraries. Then in figure 7, we need to prepare a dataset where we have to get the “Dogs vs Cats” file in Kaggle.com.  Next, In figure 8, is where we have to load and preprocess the images from the “Dogs vs Cats” file. After that in figure 9, we will have to split the data and do the SVM model shown in figure 10. </w:t>
      </w:r>
      <w:r w:rsidDel="00000000" w:rsidR="00000000" w:rsidRPr="00000000">
        <w:rPr>
          <w:rtl w:val="0"/>
        </w:rPr>
      </w:r>
    </w:p>
    <w:p w:rsidR="00000000" w:rsidDel="00000000" w:rsidP="00000000" w:rsidRDefault="00000000" w:rsidRPr="00000000" w14:paraId="0000004A">
      <w:pPr>
        <w:ind w:left="0" w:firstLine="0"/>
        <w:jc w:val="center"/>
        <w:rPr>
          <w:b w:val="1"/>
          <w:u w:val="single"/>
        </w:rPr>
      </w:pPr>
      <w:r w:rsidDel="00000000" w:rsidR="00000000" w:rsidRPr="00000000">
        <w:rPr>
          <w:b w:val="1"/>
          <w:u w:val="single"/>
        </w:rPr>
        <w:drawing>
          <wp:inline distB="114300" distT="114300" distL="114300" distR="114300">
            <wp:extent cx="5943600" cy="2717800"/>
            <wp:effectExtent b="0" l="0" r="0" t="0"/>
            <wp:docPr id="12"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center"/>
        <w:rPr>
          <w:b w:val="1"/>
        </w:rPr>
      </w:pPr>
      <w:r w:rsidDel="00000000" w:rsidR="00000000" w:rsidRPr="00000000">
        <w:rPr>
          <w:b w:val="1"/>
          <w:rtl w:val="0"/>
        </w:rPr>
        <w:t xml:space="preserve">Fig 6: Importing Libraries</w:t>
      </w:r>
    </w:p>
    <w:p w:rsidR="00000000" w:rsidDel="00000000" w:rsidP="00000000" w:rsidRDefault="00000000" w:rsidRPr="00000000" w14:paraId="0000004C">
      <w:pPr>
        <w:ind w:left="0" w:firstLine="0"/>
        <w:jc w:val="center"/>
        <w:rPr>
          <w:b w:val="1"/>
          <w:u w:val="single"/>
        </w:rPr>
      </w:pPr>
      <w:r w:rsidDel="00000000" w:rsidR="00000000" w:rsidRPr="00000000">
        <w:rPr>
          <w:b w:val="1"/>
          <w:u w:val="single"/>
        </w:rPr>
        <w:drawing>
          <wp:inline distB="114300" distT="114300" distL="114300" distR="114300">
            <wp:extent cx="5943600" cy="2374900"/>
            <wp:effectExtent b="0" l="0" r="0" t="0"/>
            <wp:docPr id="1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jc w:val="center"/>
        <w:rPr>
          <w:b w:val="1"/>
        </w:rPr>
      </w:pPr>
      <w:r w:rsidDel="00000000" w:rsidR="00000000" w:rsidRPr="00000000">
        <w:rPr>
          <w:b w:val="1"/>
          <w:rtl w:val="0"/>
        </w:rPr>
        <w:t xml:space="preserve">Fig 7: Preparing the Dataset</w:t>
      </w:r>
    </w:p>
    <w:p w:rsidR="00000000" w:rsidDel="00000000" w:rsidP="00000000" w:rsidRDefault="00000000" w:rsidRPr="00000000" w14:paraId="0000004E">
      <w:pPr>
        <w:ind w:left="0" w:firstLine="0"/>
        <w:jc w:val="center"/>
        <w:rPr>
          <w:b w:val="1"/>
          <w:u w:val="single"/>
        </w:rPr>
      </w:pPr>
      <w:r w:rsidDel="00000000" w:rsidR="00000000" w:rsidRPr="00000000">
        <w:rPr>
          <w:b w:val="1"/>
          <w:u w:val="single"/>
        </w:rPr>
        <w:drawing>
          <wp:inline distB="114300" distT="114300" distL="114300" distR="114300">
            <wp:extent cx="5943600" cy="3822700"/>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center"/>
        <w:rPr>
          <w:b w:val="1"/>
        </w:rPr>
      </w:pPr>
      <w:r w:rsidDel="00000000" w:rsidR="00000000" w:rsidRPr="00000000">
        <w:rPr>
          <w:b w:val="1"/>
          <w:rtl w:val="0"/>
        </w:rPr>
        <w:t xml:space="preserve">Fig 8: Loading and Preprocessing Images</w:t>
      </w:r>
    </w:p>
    <w:p w:rsidR="00000000" w:rsidDel="00000000" w:rsidP="00000000" w:rsidRDefault="00000000" w:rsidRPr="00000000" w14:paraId="00000050">
      <w:pPr>
        <w:ind w:left="0" w:firstLine="0"/>
        <w:jc w:val="center"/>
        <w:rPr>
          <w:b w:val="1"/>
          <w:u w:val="single"/>
        </w:rPr>
      </w:pPr>
      <w:r w:rsidDel="00000000" w:rsidR="00000000" w:rsidRPr="00000000">
        <w:rPr>
          <w:b w:val="1"/>
          <w:u w:val="single"/>
        </w:rPr>
        <w:drawing>
          <wp:inline distB="114300" distT="114300" distL="114300" distR="114300">
            <wp:extent cx="5943600" cy="1854200"/>
            <wp:effectExtent b="0" l="0" r="0" t="0"/>
            <wp:docPr id="57"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center"/>
        <w:rPr>
          <w:b w:val="1"/>
        </w:rPr>
      </w:pPr>
      <w:r w:rsidDel="00000000" w:rsidR="00000000" w:rsidRPr="00000000">
        <w:rPr>
          <w:b w:val="1"/>
          <w:rtl w:val="0"/>
        </w:rPr>
        <w:t xml:space="preserve">Fig 9: Splitting Data</w:t>
      </w:r>
    </w:p>
    <w:p w:rsidR="00000000" w:rsidDel="00000000" w:rsidP="00000000" w:rsidRDefault="00000000" w:rsidRPr="00000000" w14:paraId="00000052">
      <w:pPr>
        <w:ind w:left="0" w:firstLine="0"/>
        <w:jc w:val="center"/>
        <w:rPr>
          <w:b w:val="1"/>
          <w:u w:val="single"/>
        </w:rPr>
      </w:pPr>
      <w:r w:rsidDel="00000000" w:rsidR="00000000" w:rsidRPr="00000000">
        <w:rPr>
          <w:b w:val="1"/>
          <w:u w:val="single"/>
        </w:rPr>
        <w:drawing>
          <wp:inline distB="114300" distT="114300" distL="114300" distR="114300">
            <wp:extent cx="5943600" cy="2159000"/>
            <wp:effectExtent b="0" l="0" r="0" t="0"/>
            <wp:docPr id="1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center"/>
        <w:rPr>
          <w:b w:val="1"/>
        </w:rPr>
      </w:pPr>
      <w:r w:rsidDel="00000000" w:rsidR="00000000" w:rsidRPr="00000000">
        <w:rPr>
          <w:b w:val="1"/>
          <w:rtl w:val="0"/>
        </w:rPr>
        <w:t xml:space="preserve">Fig 10: SVM Model</w:t>
      </w:r>
    </w:p>
    <w:p w:rsidR="00000000" w:rsidDel="00000000" w:rsidP="00000000" w:rsidRDefault="00000000" w:rsidRPr="00000000" w14:paraId="00000054">
      <w:pPr>
        <w:ind w:left="0" w:firstLine="0"/>
        <w:jc w:val="center"/>
        <w:rPr>
          <w:b w:val="1"/>
        </w:rPr>
      </w:pPr>
      <w:r w:rsidDel="00000000" w:rsidR="00000000" w:rsidRPr="00000000">
        <w:rPr>
          <w:rtl w:val="0"/>
        </w:rPr>
      </w:r>
    </w:p>
    <w:p w:rsidR="00000000" w:rsidDel="00000000" w:rsidP="00000000" w:rsidRDefault="00000000" w:rsidRPr="00000000" w14:paraId="00000055">
      <w:pPr>
        <w:ind w:left="0" w:firstLine="0"/>
        <w:jc w:val="left"/>
        <w:rPr>
          <w:b w:val="1"/>
          <w:u w:val="single"/>
        </w:rPr>
      </w:pPr>
      <w:r w:rsidDel="00000000" w:rsidR="00000000" w:rsidRPr="00000000">
        <w:rPr>
          <w:rtl w:val="0"/>
        </w:rPr>
      </w:r>
    </w:p>
    <w:p w:rsidR="00000000" w:rsidDel="00000000" w:rsidP="00000000" w:rsidRDefault="00000000" w:rsidRPr="00000000" w14:paraId="00000056">
      <w:pPr>
        <w:ind w:left="0" w:firstLine="0"/>
        <w:jc w:val="left"/>
        <w:rPr/>
      </w:pPr>
      <w:r w:rsidDel="00000000" w:rsidR="00000000" w:rsidRPr="00000000">
        <w:rPr>
          <w:b w:val="1"/>
          <w:sz w:val="20"/>
          <w:szCs w:val="20"/>
          <w:u w:val="single"/>
          <w:rtl w:val="0"/>
        </w:rPr>
        <w:t xml:space="preserve">0924Subset_Classical_ML_Image_Classification_with_CIFAR_10_Subset_of_Dataset - Results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267288</wp:posOffset>
            </wp:positionV>
            <wp:extent cx="5926137" cy="2615871"/>
            <wp:effectExtent b="0" l="0" r="0" t="0"/>
            <wp:wrapSquare wrapText="bothSides" distB="114300" distT="114300" distL="114300" distR="114300"/>
            <wp:docPr id="36"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26137" cy="2615871"/>
                    </a:xfrm>
                    <a:prstGeom prst="rect"/>
                    <a:ln/>
                  </pic:spPr>
                </pic:pic>
              </a:graphicData>
            </a:graphic>
          </wp:anchor>
        </w:drawing>
      </w:r>
    </w:p>
    <w:p w:rsidR="00000000" w:rsidDel="00000000" w:rsidP="00000000" w:rsidRDefault="00000000" w:rsidRPr="00000000" w14:paraId="00000057">
      <w:pPr>
        <w:jc w:val="left"/>
        <w:rPr>
          <w:rFonts w:ascii="Times New Roman" w:cs="Times New Roman" w:eastAsia="Times New Roman" w:hAnsi="Times New Roman"/>
          <w:b w:val="1"/>
        </w:rPr>
      </w:pPr>
      <w:r w:rsidDel="00000000" w:rsidR="00000000" w:rsidRPr="00000000">
        <w:rPr>
          <w:b w:val="1"/>
          <w:rtl w:val="0"/>
        </w:rPr>
        <w:t xml:space="preserve">                                         </w:t>
      </w:r>
      <w:r w:rsidDel="00000000" w:rsidR="00000000" w:rsidRPr="00000000">
        <w:rPr>
          <w:b w:val="1"/>
          <w:rtl w:val="0"/>
        </w:rPr>
        <w:t xml:space="preserve">Fig 11: Loading the CIFAR-10 Dataset (Matt)</w:t>
      </w:r>
      <w:r w:rsidDel="00000000" w:rsidR="00000000" w:rsidRPr="00000000">
        <w:rPr>
          <w:rtl w:val="0"/>
        </w:rPr>
      </w:r>
    </w:p>
    <w:p w:rsidR="00000000" w:rsidDel="00000000" w:rsidP="00000000" w:rsidRDefault="00000000" w:rsidRPr="00000000" w14:paraId="00000058">
      <w:pPr>
        <w:rPr>
          <w:b w:val="1"/>
        </w:rPr>
      </w:pPr>
      <w:r w:rsidDel="00000000" w:rsidR="00000000" w:rsidRPr="00000000">
        <w:rPr>
          <w:rFonts w:ascii="Times New Roman" w:cs="Times New Roman" w:eastAsia="Times New Roman" w:hAnsi="Times New Roman"/>
          <w:b w:val="1"/>
        </w:rPr>
        <w:drawing>
          <wp:inline distB="114300" distT="114300" distL="114300" distR="114300">
            <wp:extent cx="4953000" cy="1902313"/>
            <wp:effectExtent b="0" l="0" r="0" t="0"/>
            <wp:docPr id="30"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4953000" cy="19023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b w:val="1"/>
          <w:rtl w:val="0"/>
        </w:rPr>
        <w:t xml:space="preserve">Fig11-N: Load CIFAR-10 dataset, Nancy</w:t>
      </w:r>
    </w:p>
    <w:p w:rsidR="00000000" w:rsidDel="00000000" w:rsidP="00000000" w:rsidRDefault="00000000" w:rsidRPr="00000000" w14:paraId="0000005A">
      <w:pPr>
        <w:jc w:val="center"/>
        <w:rPr>
          <w:b w:val="1"/>
        </w:rPr>
      </w:pPr>
      <w:r w:rsidDel="00000000" w:rsidR="00000000" w:rsidRPr="00000000">
        <w:rPr>
          <w:b w:val="1"/>
        </w:rPr>
        <w:drawing>
          <wp:inline distB="114300" distT="114300" distL="114300" distR="114300">
            <wp:extent cx="5943600" cy="3175000"/>
            <wp:effectExtent b="0" l="0" r="0" t="0"/>
            <wp:docPr id="74" name="image84.png"/>
            <a:graphic>
              <a:graphicData uri="http://schemas.openxmlformats.org/drawingml/2006/picture">
                <pic:pic>
                  <pic:nvPicPr>
                    <pic:cNvPr id="0" name="image84.png"/>
                    <pic:cNvPicPr preferRelativeResize="0"/>
                  </pic:nvPicPr>
                  <pic:blipFill>
                    <a:blip r:embed="rId1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2160" w:firstLine="720"/>
        <w:rPr>
          <w:b w:val="1"/>
        </w:rPr>
      </w:pPr>
      <w:r w:rsidDel="00000000" w:rsidR="00000000" w:rsidRPr="00000000">
        <w:rPr>
          <w:b w:val="1"/>
          <w:rtl w:val="0"/>
        </w:rPr>
        <w:t xml:space="preserve">Fig 11: Loading the CIFAR-10 Dataset (Brooke)</w:t>
      </w:r>
    </w:p>
    <w:p w:rsidR="00000000" w:rsidDel="00000000" w:rsidP="00000000" w:rsidRDefault="00000000" w:rsidRPr="00000000" w14:paraId="0000005C">
      <w:pPr>
        <w:ind w:left="2160" w:firstLine="720"/>
        <w:rPr>
          <w:b w:val="1"/>
        </w:rPr>
      </w:pPr>
      <w:r w:rsidDel="00000000" w:rsidR="00000000" w:rsidRPr="00000000">
        <w:rPr>
          <w:rtl w:val="0"/>
        </w:rPr>
      </w:r>
    </w:p>
    <w:p w:rsidR="00000000" w:rsidDel="00000000" w:rsidP="00000000" w:rsidRDefault="00000000" w:rsidRPr="00000000" w14:paraId="0000005D">
      <w:pPr>
        <w:jc w:val="center"/>
        <w:rPr>
          <w:b w:val="1"/>
        </w:rPr>
      </w:pPr>
      <w:r w:rsidDel="00000000" w:rsidR="00000000" w:rsidRPr="00000000">
        <w:rPr/>
        <w:drawing>
          <wp:inline distB="114300" distT="114300" distL="114300" distR="114300">
            <wp:extent cx="5943600" cy="1841500"/>
            <wp:effectExtent b="0" l="0" r="0" t="0"/>
            <wp:docPr id="90"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b w:val="1"/>
        </w:rPr>
      </w:pPr>
      <w:r w:rsidDel="00000000" w:rsidR="00000000" w:rsidRPr="00000000">
        <w:rPr>
          <w:b w:val="1"/>
          <w:rtl w:val="0"/>
        </w:rPr>
        <w:t xml:space="preserve">Fig 12: Importing Libraries (Matt)</w:t>
      </w:r>
    </w:p>
    <w:p w:rsidR="00000000" w:rsidDel="00000000" w:rsidP="00000000" w:rsidRDefault="00000000" w:rsidRPr="00000000" w14:paraId="0000005F">
      <w:pPr>
        <w:jc w:val="center"/>
        <w:rPr>
          <w:b w:val="1"/>
        </w:rPr>
      </w:pP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b w:val="1"/>
        </w:rPr>
        <w:drawing>
          <wp:inline distB="114300" distT="114300" distL="114300" distR="114300">
            <wp:extent cx="5484812" cy="1684243"/>
            <wp:effectExtent b="0" l="0" r="0" t="0"/>
            <wp:docPr id="47"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484812" cy="168424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b w:val="1"/>
        </w:rPr>
      </w:pPr>
      <w:r w:rsidDel="00000000" w:rsidR="00000000" w:rsidRPr="00000000">
        <w:rPr>
          <w:b w:val="1"/>
          <w:rtl w:val="0"/>
        </w:rPr>
        <w:t xml:space="preserve">F</w:t>
      </w:r>
      <w:r w:rsidDel="00000000" w:rsidR="00000000" w:rsidRPr="00000000">
        <w:rPr>
          <w:b w:val="1"/>
          <w:rtl w:val="0"/>
        </w:rPr>
        <w:t xml:space="preserve">ig 12-N: Import Libraries, Nancy </w:t>
      </w:r>
    </w:p>
    <w:p w:rsidR="00000000" w:rsidDel="00000000" w:rsidP="00000000" w:rsidRDefault="00000000" w:rsidRPr="00000000" w14:paraId="00000062">
      <w:pPr>
        <w:jc w:val="center"/>
        <w:rPr>
          <w:b w:val="1"/>
        </w:rPr>
      </w:pPr>
      <w:r w:rsidDel="00000000" w:rsidR="00000000" w:rsidRPr="00000000">
        <w:rPr>
          <w:rtl w:val="0"/>
        </w:rPr>
      </w:r>
    </w:p>
    <w:p w:rsidR="00000000" w:rsidDel="00000000" w:rsidP="00000000" w:rsidRDefault="00000000" w:rsidRPr="00000000" w14:paraId="00000063">
      <w:pPr>
        <w:jc w:val="center"/>
        <w:rPr>
          <w:b w:val="1"/>
        </w:rPr>
      </w:pPr>
      <w:r w:rsidDel="00000000" w:rsidR="00000000" w:rsidRPr="00000000">
        <w:rPr>
          <w:b w:val="1"/>
        </w:rPr>
        <w:drawing>
          <wp:inline distB="114300" distT="114300" distL="114300" distR="114300">
            <wp:extent cx="5753100" cy="1819275"/>
            <wp:effectExtent b="0" l="0" r="0" t="0"/>
            <wp:docPr id="24"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531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b w:val="1"/>
        </w:rPr>
      </w:pPr>
      <w:r w:rsidDel="00000000" w:rsidR="00000000" w:rsidRPr="00000000">
        <w:rPr>
          <w:b w:val="1"/>
          <w:rtl w:val="0"/>
        </w:rPr>
        <w:t xml:space="preserve">Fig 12: Importing Libraries (Brooke)</w:t>
      </w: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114300" distT="114300" distL="114300" distR="114300">
            <wp:extent cx="5943600" cy="3454400"/>
            <wp:effectExtent b="0" l="0" r="0" t="0"/>
            <wp:docPr id="78"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b w:val="1"/>
        </w:rPr>
      </w:pPr>
      <w:r w:rsidDel="00000000" w:rsidR="00000000" w:rsidRPr="00000000">
        <w:rPr>
          <w:b w:val="1"/>
          <w:rtl w:val="0"/>
        </w:rPr>
        <w:t xml:space="preserve">Fig 13: Loading and Preprocessing the CIFAR-10 Dataset Part 1 (Matt)</w:t>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114300" distT="114300" distL="114300" distR="114300">
            <wp:extent cx="5943600" cy="3644900"/>
            <wp:effectExtent b="0" l="0" r="0" t="0"/>
            <wp:docPr id="88" name="image87.png"/>
            <a:graphic>
              <a:graphicData uri="http://schemas.openxmlformats.org/drawingml/2006/picture">
                <pic:pic>
                  <pic:nvPicPr>
                    <pic:cNvPr id="0" name="image87.png"/>
                    <pic:cNvPicPr preferRelativeResize="0"/>
                  </pic:nvPicPr>
                  <pic:blipFill>
                    <a:blip r:embed="rId2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b w:val="1"/>
          <w:rtl w:val="0"/>
        </w:rPr>
        <w:t xml:space="preserve">Fig 13: Loading and Preprocessing the CIFAR-10 Dataset Part 1 (Brooke)</w:t>
      </w: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5943600" cy="3416300"/>
            <wp:effectExtent b="0" l="0" r="0" t="0"/>
            <wp:docPr id="3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b w:val="1"/>
          <w:rtl w:val="0"/>
        </w:rPr>
        <w:t xml:space="preserve">Fig 14: Loading and Preprocessing the CIFAR-10 Dataset Part 2 (Brooke)</w:t>
      </w: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r>
    </w:p>
    <w:p w:rsidR="00000000" w:rsidDel="00000000" w:rsidP="00000000" w:rsidRDefault="00000000" w:rsidRPr="00000000" w14:paraId="00000071">
      <w:pPr>
        <w:jc w:val="left"/>
        <w:rPr/>
      </w:pP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t xml:space="preserve">                               </w:t>
      </w:r>
      <w:r w:rsidDel="00000000" w:rsidR="00000000" w:rsidRPr="00000000">
        <w:rPr>
          <w:b w:val="1"/>
          <w:rtl w:val="0"/>
        </w:rPr>
        <w:t xml:space="preserve">Fig 12-Y: Import Libraries, Yoana.</w:t>
      </w:r>
      <w:r w:rsidDel="00000000" w:rsidR="00000000" w:rsidRPr="00000000">
        <w:rPr>
          <w:rtl w:val="0"/>
        </w:rPr>
      </w:r>
    </w:p>
    <w:p w:rsidR="00000000" w:rsidDel="00000000" w:rsidP="00000000" w:rsidRDefault="00000000" w:rsidRPr="00000000" w14:paraId="00000074">
      <w:pPr>
        <w:jc w:val="center"/>
        <w:rPr/>
      </w:pPr>
      <w:r w:rsidDel="00000000" w:rsidR="00000000" w:rsidRPr="00000000">
        <w:rPr>
          <w:b w:val="1"/>
        </w:rPr>
        <w:drawing>
          <wp:inline distB="114300" distT="114300" distL="114300" distR="114300">
            <wp:extent cx="5943600" cy="3860800"/>
            <wp:effectExtent b="0" l="0" r="0" t="0"/>
            <wp:docPr id="1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center"/>
        <w:rPr>
          <w:b w:val="1"/>
        </w:rPr>
      </w:pPr>
      <w:r w:rsidDel="00000000" w:rsidR="00000000" w:rsidRPr="00000000">
        <w:rPr/>
        <w:drawing>
          <wp:inline distB="114300" distT="114300" distL="114300" distR="114300">
            <wp:extent cx="5943600" cy="1676400"/>
            <wp:effectExtent b="0" l="0" r="0" t="0"/>
            <wp:docPr id="38"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943600" cy="1676400"/>
                    </a:xfrm>
                    <a:prstGeom prst="rect"/>
                    <a:ln/>
                  </pic:spPr>
                </pic:pic>
              </a:graphicData>
            </a:graphic>
          </wp:inline>
        </w:drawing>
      </w:r>
      <w:r w:rsidDel="00000000" w:rsidR="00000000" w:rsidRPr="00000000">
        <w:rPr>
          <w:b w:val="1"/>
          <w:rtl w:val="0"/>
        </w:rPr>
        <w:t xml:space="preserve">Fig 12-C: Importing Libraries, Cam</w:t>
      </w:r>
    </w:p>
    <w:p w:rsidR="00000000" w:rsidDel="00000000" w:rsidP="00000000" w:rsidRDefault="00000000" w:rsidRPr="00000000" w14:paraId="00000077">
      <w:pPr>
        <w:jc w:val="center"/>
        <w:rPr>
          <w:b w:val="1"/>
        </w:rPr>
      </w:pPr>
      <w:r w:rsidDel="00000000" w:rsidR="00000000" w:rsidRPr="00000000">
        <w:rPr>
          <w:rtl w:val="0"/>
        </w:rPr>
      </w:r>
    </w:p>
    <w:p w:rsidR="00000000" w:rsidDel="00000000" w:rsidP="00000000" w:rsidRDefault="00000000" w:rsidRPr="00000000" w14:paraId="00000078">
      <w:pPr>
        <w:jc w:val="center"/>
        <w:rPr>
          <w:b w:val="1"/>
        </w:rPr>
      </w:pPr>
      <w:r w:rsidDel="00000000" w:rsidR="00000000" w:rsidRPr="00000000">
        <w:rPr>
          <w:b w:val="1"/>
        </w:rPr>
        <w:drawing>
          <wp:inline distB="114300" distT="114300" distL="114300" distR="114300">
            <wp:extent cx="5719763" cy="2639890"/>
            <wp:effectExtent b="0" l="0" r="0" t="0"/>
            <wp:docPr id="46"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719763" cy="2639890"/>
                    </a:xfrm>
                    <a:prstGeom prst="rect"/>
                    <a:ln/>
                  </pic:spPr>
                </pic:pic>
              </a:graphicData>
            </a:graphic>
          </wp:inline>
        </w:drawing>
      </w:r>
      <w:r w:rsidDel="00000000" w:rsidR="00000000" w:rsidRPr="00000000">
        <w:rPr>
          <w:b w:val="1"/>
          <w:rtl w:val="0"/>
        </w:rPr>
        <w:t xml:space="preserve">Fig 13: Loading  and Preprocessing CIFAR-10 (Cam)</w:t>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jc w:val="center"/>
        <w:rPr>
          <w:b w:val="1"/>
        </w:rPr>
      </w:pPr>
      <w:r w:rsidDel="00000000" w:rsidR="00000000" w:rsidRPr="00000000">
        <w:rPr>
          <w:rtl w:val="0"/>
        </w:rPr>
      </w:r>
    </w:p>
    <w:p w:rsidR="00000000" w:rsidDel="00000000" w:rsidP="00000000" w:rsidRDefault="00000000" w:rsidRPr="00000000" w14:paraId="0000007B">
      <w:pPr>
        <w:jc w:val="center"/>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Pr>
        <w:drawing>
          <wp:inline distB="114300" distT="114300" distL="114300" distR="114300">
            <wp:extent cx="5167313" cy="3254413"/>
            <wp:effectExtent b="0" l="0" r="0" t="0"/>
            <wp:docPr id="52"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167313" cy="32544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b w:val="1"/>
        </w:rPr>
      </w:pPr>
      <w:r w:rsidDel="00000000" w:rsidR="00000000" w:rsidRPr="00000000">
        <w:rPr>
          <w:b w:val="1"/>
          <w:rtl w:val="0"/>
        </w:rPr>
        <w:t xml:space="preserve">Fig 13-N: Load and Preprocess the CIFAR-10 Dataset Part 2, Nancy</w:t>
      </w:r>
    </w:p>
    <w:p w:rsidR="00000000" w:rsidDel="00000000" w:rsidP="00000000" w:rsidRDefault="00000000" w:rsidRPr="00000000" w14:paraId="0000007D">
      <w:pPr>
        <w:jc w:val="center"/>
        <w:rPr>
          <w:b w:val="1"/>
        </w:rPr>
      </w:pPr>
      <w:r w:rsidDel="00000000" w:rsidR="00000000" w:rsidRPr="00000000">
        <w:rPr>
          <w:rtl w:val="0"/>
        </w:rPr>
      </w:r>
    </w:p>
    <w:p w:rsidR="00000000" w:rsidDel="00000000" w:rsidP="00000000" w:rsidRDefault="00000000" w:rsidRPr="00000000" w14:paraId="0000007E">
      <w:pPr>
        <w:jc w:val="left"/>
        <w:rPr/>
      </w:pPr>
      <w:r w:rsidDel="00000000" w:rsidR="00000000" w:rsidRPr="00000000">
        <w:rPr/>
        <w:drawing>
          <wp:inline distB="114300" distT="114300" distL="114300" distR="114300">
            <wp:extent cx="5943600" cy="3517900"/>
            <wp:effectExtent b="0" l="0" r="0" t="0"/>
            <wp:docPr id="15"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b w:val="1"/>
        </w:rPr>
      </w:pPr>
      <w:r w:rsidDel="00000000" w:rsidR="00000000" w:rsidRPr="00000000">
        <w:rPr>
          <w:b w:val="1"/>
          <w:rtl w:val="0"/>
        </w:rPr>
        <w:t xml:space="preserve">Fig 14: Loading and Preprocessing the CIFAR-10 Dataset Part 2 (Matt)</w:t>
      </w:r>
    </w:p>
    <w:p w:rsidR="00000000" w:rsidDel="00000000" w:rsidP="00000000" w:rsidRDefault="00000000" w:rsidRPr="00000000" w14:paraId="00000080">
      <w:pPr>
        <w:jc w:val="center"/>
        <w:rPr>
          <w:b w:val="1"/>
        </w:rPr>
      </w:pPr>
      <w:r w:rsidDel="00000000" w:rsidR="00000000" w:rsidRPr="00000000">
        <w:rPr>
          <w:rtl w:val="0"/>
        </w:rPr>
      </w:r>
    </w:p>
    <w:p w:rsidR="00000000" w:rsidDel="00000000" w:rsidP="00000000" w:rsidRDefault="00000000" w:rsidRPr="00000000" w14:paraId="00000081">
      <w:pPr>
        <w:jc w:val="center"/>
        <w:rPr>
          <w:b w:val="1"/>
        </w:rPr>
      </w:pPr>
      <w:r w:rsidDel="00000000" w:rsidR="00000000" w:rsidRPr="00000000">
        <w:rPr>
          <w:rtl w:val="0"/>
        </w:rPr>
      </w:r>
    </w:p>
    <w:p w:rsidR="00000000" w:rsidDel="00000000" w:rsidP="00000000" w:rsidRDefault="00000000" w:rsidRPr="00000000" w14:paraId="00000082">
      <w:pPr>
        <w:jc w:val="center"/>
        <w:rPr>
          <w:b w:val="1"/>
        </w:rPr>
      </w:pPr>
      <w:r w:rsidDel="00000000" w:rsidR="00000000" w:rsidRPr="00000000">
        <w:rPr>
          <w:b w:val="1"/>
        </w:rPr>
        <w:drawing>
          <wp:inline distB="114300" distT="114300" distL="114300" distR="114300">
            <wp:extent cx="5212440" cy="3125788"/>
            <wp:effectExtent b="0" l="0" r="0" t="0"/>
            <wp:docPr id="29"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212440" cy="312578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b w:val="1"/>
        </w:rPr>
      </w:pPr>
      <w:r w:rsidDel="00000000" w:rsidR="00000000" w:rsidRPr="00000000">
        <w:rPr>
          <w:b w:val="1"/>
          <w:rtl w:val="0"/>
        </w:rPr>
        <w:t xml:space="preserve">Fig 14-N: Load and Preprocess the CIFAR-10 Dataset Part 2, Nancy</w:t>
      </w:r>
    </w:p>
    <w:p w:rsidR="00000000" w:rsidDel="00000000" w:rsidP="00000000" w:rsidRDefault="00000000" w:rsidRPr="00000000" w14:paraId="00000084">
      <w:pPr>
        <w:jc w:val="center"/>
        <w:rPr>
          <w:b w:val="1"/>
        </w:rPr>
      </w:pPr>
      <w:r w:rsidDel="00000000" w:rsidR="00000000" w:rsidRPr="00000000">
        <w:rPr>
          <w:rtl w:val="0"/>
        </w:rPr>
      </w:r>
    </w:p>
    <w:p w:rsidR="00000000" w:rsidDel="00000000" w:rsidP="00000000" w:rsidRDefault="00000000" w:rsidRPr="00000000" w14:paraId="00000085">
      <w:pPr>
        <w:jc w:val="center"/>
        <w:rPr>
          <w:b w:val="1"/>
        </w:rPr>
      </w:pPr>
      <w:r w:rsidDel="00000000" w:rsidR="00000000" w:rsidRPr="00000000">
        <w:rPr>
          <w:rtl w:val="0"/>
        </w:rPr>
      </w:r>
    </w:p>
    <w:p w:rsidR="00000000" w:rsidDel="00000000" w:rsidP="00000000" w:rsidRDefault="00000000" w:rsidRPr="00000000" w14:paraId="00000086">
      <w:pPr>
        <w:jc w:val="center"/>
        <w:rPr>
          <w:b w:val="1"/>
        </w:rPr>
      </w:pPr>
      <w:r w:rsidDel="00000000" w:rsidR="00000000" w:rsidRPr="00000000">
        <w:rPr>
          <w:b w:val="1"/>
        </w:rPr>
        <w:drawing>
          <wp:inline distB="114300" distT="114300" distL="114300" distR="114300">
            <wp:extent cx="4762500" cy="3154363"/>
            <wp:effectExtent b="0" l="0" r="0" t="0"/>
            <wp:docPr id="9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762500" cy="315436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b w:val="1"/>
        </w:rPr>
      </w:pPr>
      <w:r w:rsidDel="00000000" w:rsidR="00000000" w:rsidRPr="00000000">
        <w:rPr>
          <w:rtl w:val="0"/>
        </w:rPr>
      </w:r>
    </w:p>
    <w:p w:rsidR="00000000" w:rsidDel="00000000" w:rsidP="00000000" w:rsidRDefault="00000000" w:rsidRPr="00000000" w14:paraId="00000088">
      <w:pPr>
        <w:jc w:val="center"/>
        <w:rPr>
          <w:b w:val="1"/>
        </w:rPr>
      </w:pPr>
      <w:r w:rsidDel="00000000" w:rsidR="00000000" w:rsidRPr="00000000">
        <w:rPr>
          <w:b w:val="1"/>
          <w:rtl w:val="0"/>
        </w:rPr>
        <w:t xml:space="preserve">Fig 15: Loading and Preprocessing the CIFAR-10 Dataset Part 3 (Matt)</w:t>
      </w:r>
    </w:p>
    <w:p w:rsidR="00000000" w:rsidDel="00000000" w:rsidP="00000000" w:rsidRDefault="00000000" w:rsidRPr="00000000" w14:paraId="00000089">
      <w:pPr>
        <w:jc w:val="left"/>
        <w:rPr>
          <w:b w:val="1"/>
        </w:rPr>
      </w:pPr>
      <w:r w:rsidDel="00000000" w:rsidR="00000000" w:rsidRPr="00000000">
        <w:rPr>
          <w:rtl w:val="0"/>
        </w:rPr>
      </w:r>
    </w:p>
    <w:p w:rsidR="00000000" w:rsidDel="00000000" w:rsidP="00000000" w:rsidRDefault="00000000" w:rsidRPr="00000000" w14:paraId="0000008A">
      <w:pPr>
        <w:jc w:val="center"/>
        <w:rPr>
          <w:b w:val="1"/>
        </w:rPr>
      </w:pPr>
      <w:r w:rsidDel="00000000" w:rsidR="00000000" w:rsidRPr="00000000">
        <w:rPr>
          <w:b w:val="1"/>
        </w:rPr>
        <w:drawing>
          <wp:inline distB="114300" distT="114300" distL="114300" distR="114300">
            <wp:extent cx="4024313" cy="3831481"/>
            <wp:effectExtent b="0" l="0" r="0" t="0"/>
            <wp:docPr id="58"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4024313" cy="383148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b w:val="1"/>
        </w:rPr>
      </w:pPr>
      <w:r w:rsidDel="00000000" w:rsidR="00000000" w:rsidRPr="00000000">
        <w:rPr>
          <w:rtl w:val="0"/>
        </w:rPr>
      </w:r>
    </w:p>
    <w:p w:rsidR="00000000" w:rsidDel="00000000" w:rsidP="00000000" w:rsidRDefault="00000000" w:rsidRPr="00000000" w14:paraId="0000008C">
      <w:pPr>
        <w:jc w:val="center"/>
        <w:rPr>
          <w:b w:val="1"/>
        </w:rPr>
      </w:pPr>
      <w:r w:rsidDel="00000000" w:rsidR="00000000" w:rsidRPr="00000000">
        <w:rPr>
          <w:b w:val="1"/>
          <w:rtl w:val="0"/>
        </w:rPr>
        <w:t xml:space="preserve">Fig 15: Loading and Preprocessing the CIFAR-10 Dataset Part 3 (Brooke)</w:t>
      </w:r>
    </w:p>
    <w:p w:rsidR="00000000" w:rsidDel="00000000" w:rsidP="00000000" w:rsidRDefault="00000000" w:rsidRPr="00000000" w14:paraId="0000008D">
      <w:pPr>
        <w:jc w:val="center"/>
        <w:rPr>
          <w:b w:val="1"/>
        </w:rPr>
      </w:pPr>
      <w:r w:rsidDel="00000000" w:rsidR="00000000" w:rsidRPr="00000000">
        <w:rPr>
          <w:rtl w:val="0"/>
        </w:rPr>
      </w:r>
    </w:p>
    <w:p w:rsidR="00000000" w:rsidDel="00000000" w:rsidP="00000000" w:rsidRDefault="00000000" w:rsidRPr="00000000" w14:paraId="0000008E">
      <w:pPr>
        <w:jc w:val="center"/>
        <w:rPr>
          <w:b w:val="1"/>
        </w:rPr>
      </w:pPr>
      <w:r w:rsidDel="00000000" w:rsidR="00000000" w:rsidRPr="00000000">
        <w:rPr>
          <w:b w:val="1"/>
        </w:rPr>
        <w:drawing>
          <wp:inline distB="114300" distT="114300" distL="114300" distR="114300">
            <wp:extent cx="4762500" cy="3154363"/>
            <wp:effectExtent b="0" l="0" r="0" t="0"/>
            <wp:docPr id="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762500" cy="31543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b w:val="1"/>
        </w:rPr>
      </w:pPr>
      <w:r w:rsidDel="00000000" w:rsidR="00000000" w:rsidRPr="00000000">
        <w:rPr>
          <w:rtl w:val="0"/>
        </w:rPr>
      </w:r>
    </w:p>
    <w:p w:rsidR="00000000" w:rsidDel="00000000" w:rsidP="00000000" w:rsidRDefault="00000000" w:rsidRPr="00000000" w14:paraId="00000090">
      <w:pPr>
        <w:jc w:val="center"/>
        <w:rPr>
          <w:b w:val="1"/>
        </w:rPr>
      </w:pPr>
      <w:r w:rsidDel="00000000" w:rsidR="00000000" w:rsidRPr="00000000">
        <w:rPr>
          <w:b w:val="1"/>
          <w:rtl w:val="0"/>
        </w:rPr>
        <w:t xml:space="preserve">Fig 15-N: Load and Preprocess the CIFAR-10 Dataset Part 3, Nancy</w:t>
      </w:r>
    </w:p>
    <w:p w:rsidR="00000000" w:rsidDel="00000000" w:rsidP="00000000" w:rsidRDefault="00000000" w:rsidRPr="00000000" w14:paraId="00000091">
      <w:pPr>
        <w:jc w:val="center"/>
        <w:rPr>
          <w:b w:val="1"/>
        </w:rPr>
      </w:pPr>
      <w:r w:rsidDel="00000000" w:rsidR="00000000" w:rsidRPr="00000000">
        <w:rPr>
          <w:rtl w:val="0"/>
        </w:rPr>
      </w:r>
    </w:p>
    <w:p w:rsidR="00000000" w:rsidDel="00000000" w:rsidP="00000000" w:rsidRDefault="00000000" w:rsidRPr="00000000" w14:paraId="00000092">
      <w:pPr>
        <w:jc w:val="center"/>
        <w:rPr>
          <w:b w:val="1"/>
        </w:rPr>
      </w:pPr>
      <w:r w:rsidDel="00000000" w:rsidR="00000000" w:rsidRPr="00000000">
        <w:rPr>
          <w:rtl w:val="0"/>
        </w:rPr>
      </w:r>
    </w:p>
    <w:p w:rsidR="00000000" w:rsidDel="00000000" w:rsidP="00000000" w:rsidRDefault="00000000" w:rsidRPr="00000000" w14:paraId="00000093">
      <w:pPr>
        <w:jc w:val="center"/>
        <w:rPr>
          <w:b w:val="1"/>
        </w:rPr>
      </w:pPr>
      <w:r w:rsidDel="00000000" w:rsidR="00000000" w:rsidRPr="00000000">
        <w:rPr>
          <w:rtl w:val="0"/>
        </w:rPr>
      </w:r>
    </w:p>
    <w:p w:rsidR="00000000" w:rsidDel="00000000" w:rsidP="00000000" w:rsidRDefault="00000000" w:rsidRPr="00000000" w14:paraId="00000094">
      <w:pPr>
        <w:jc w:val="center"/>
        <w:rPr>
          <w:b w:val="1"/>
        </w:rPr>
      </w:pPr>
      <w:r w:rsidDel="00000000" w:rsidR="00000000" w:rsidRPr="00000000">
        <w:rPr>
          <w:rtl w:val="0"/>
        </w:rPr>
      </w:r>
    </w:p>
    <w:p w:rsidR="00000000" w:rsidDel="00000000" w:rsidP="00000000" w:rsidRDefault="00000000" w:rsidRPr="00000000" w14:paraId="00000095">
      <w:pPr>
        <w:jc w:val="center"/>
        <w:rPr>
          <w:b w:val="1"/>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jc w:val="center"/>
        <w:rPr>
          <w:b w:val="1"/>
        </w:rPr>
      </w:pPr>
      <w:r w:rsidDel="00000000" w:rsidR="00000000" w:rsidRPr="00000000">
        <w:rPr>
          <w:rtl w:val="0"/>
        </w:rPr>
      </w:r>
    </w:p>
    <w:p w:rsidR="00000000" w:rsidDel="00000000" w:rsidP="00000000" w:rsidRDefault="00000000" w:rsidRPr="00000000" w14:paraId="00000098">
      <w:pPr>
        <w:jc w:val="center"/>
        <w:rPr>
          <w:b w:val="1"/>
        </w:rPr>
      </w:pPr>
      <w:r w:rsidDel="00000000" w:rsidR="00000000" w:rsidRPr="00000000">
        <w:rPr>
          <w:rtl w:val="0"/>
        </w:rPr>
      </w:r>
    </w:p>
    <w:p w:rsidR="00000000" w:rsidDel="00000000" w:rsidP="00000000" w:rsidRDefault="00000000" w:rsidRPr="00000000" w14:paraId="00000099">
      <w:pPr>
        <w:jc w:val="center"/>
        <w:rPr>
          <w:b w:val="1"/>
        </w:rPr>
      </w:pPr>
      <w:r w:rsidDel="00000000" w:rsidR="00000000" w:rsidRPr="00000000">
        <w:rPr>
          <w:rtl w:val="0"/>
        </w:rPr>
      </w:r>
    </w:p>
    <w:p w:rsidR="00000000" w:rsidDel="00000000" w:rsidP="00000000" w:rsidRDefault="00000000" w:rsidRPr="00000000" w14:paraId="0000009A">
      <w:pPr>
        <w:jc w:val="center"/>
        <w:rPr>
          <w:b w:val="1"/>
        </w:rPr>
      </w:pPr>
      <w:r w:rsidDel="00000000" w:rsidR="00000000" w:rsidRPr="00000000">
        <w:rPr>
          <w:rtl w:val="0"/>
        </w:rPr>
      </w:r>
    </w:p>
    <w:p w:rsidR="00000000" w:rsidDel="00000000" w:rsidP="00000000" w:rsidRDefault="00000000" w:rsidRPr="00000000" w14:paraId="0000009B">
      <w:pPr>
        <w:jc w:val="center"/>
        <w:rPr>
          <w:b w:val="1"/>
        </w:rPr>
      </w:pPr>
      <w:r w:rsidDel="00000000" w:rsidR="00000000" w:rsidRPr="00000000">
        <w:rPr>
          <w:rtl w:val="0"/>
        </w:rPr>
      </w:r>
    </w:p>
    <w:p w:rsidR="00000000" w:rsidDel="00000000" w:rsidP="00000000" w:rsidRDefault="00000000" w:rsidRPr="00000000" w14:paraId="0000009C">
      <w:pPr>
        <w:jc w:val="center"/>
        <w:rPr>
          <w:b w:val="1"/>
        </w:rPr>
      </w:pPr>
      <w:r w:rsidDel="00000000" w:rsidR="00000000" w:rsidRPr="00000000">
        <w:rPr>
          <w:rtl w:val="0"/>
        </w:rPr>
      </w:r>
    </w:p>
    <w:p w:rsidR="00000000" w:rsidDel="00000000" w:rsidP="00000000" w:rsidRDefault="00000000" w:rsidRPr="00000000" w14:paraId="0000009D">
      <w:pPr>
        <w:jc w:val="center"/>
        <w:rPr>
          <w:b w:val="1"/>
        </w:rPr>
      </w:pPr>
      <w:r w:rsidDel="00000000" w:rsidR="00000000" w:rsidRPr="00000000">
        <w:rPr>
          <w:rtl w:val="0"/>
        </w:rPr>
      </w:r>
    </w:p>
    <w:p w:rsidR="00000000" w:rsidDel="00000000" w:rsidP="00000000" w:rsidRDefault="00000000" w:rsidRPr="00000000" w14:paraId="0000009E">
      <w:pPr>
        <w:jc w:val="center"/>
        <w:rPr>
          <w:b w:val="1"/>
        </w:rPr>
      </w:pPr>
      <w:r w:rsidDel="00000000" w:rsidR="00000000" w:rsidRPr="00000000">
        <w:rPr>
          <w:rtl w:val="0"/>
        </w:rPr>
      </w:r>
    </w:p>
    <w:p w:rsidR="00000000" w:rsidDel="00000000" w:rsidP="00000000" w:rsidRDefault="00000000" w:rsidRPr="00000000" w14:paraId="0000009F">
      <w:pPr>
        <w:jc w:val="center"/>
        <w:rPr>
          <w:b w:val="1"/>
        </w:rPr>
      </w:pPr>
      <w:r w:rsidDel="00000000" w:rsidR="00000000" w:rsidRPr="00000000">
        <w:rPr>
          <w:rtl w:val="0"/>
        </w:rPr>
      </w:r>
    </w:p>
    <w:p w:rsidR="00000000" w:rsidDel="00000000" w:rsidP="00000000" w:rsidRDefault="00000000" w:rsidRPr="00000000" w14:paraId="000000A0">
      <w:pPr>
        <w:jc w:val="center"/>
        <w:rPr>
          <w:b w:val="1"/>
        </w:rPr>
      </w:pPr>
      <w:r w:rsidDel="00000000" w:rsidR="00000000" w:rsidRPr="00000000">
        <w:rPr>
          <w:rtl w:val="0"/>
        </w:rPr>
      </w:r>
    </w:p>
    <w:p w:rsidR="00000000" w:rsidDel="00000000" w:rsidP="00000000" w:rsidRDefault="00000000" w:rsidRPr="00000000" w14:paraId="000000A1">
      <w:pPr>
        <w:jc w:val="center"/>
        <w:rPr>
          <w:b w:val="1"/>
        </w:rPr>
      </w:pPr>
      <w:r w:rsidDel="00000000" w:rsidR="00000000" w:rsidRPr="00000000">
        <w:rPr>
          <w:rtl w:val="0"/>
        </w:rPr>
      </w:r>
    </w:p>
    <w:p w:rsidR="00000000" w:rsidDel="00000000" w:rsidP="00000000" w:rsidRDefault="00000000" w:rsidRPr="00000000" w14:paraId="000000A2">
      <w:pPr>
        <w:jc w:val="center"/>
        <w:rPr>
          <w:b w:val="1"/>
        </w:rPr>
      </w:pPr>
      <w:r w:rsidDel="00000000" w:rsidR="00000000" w:rsidRPr="00000000">
        <w:rPr>
          <w:rtl w:val="0"/>
        </w:rPr>
      </w:r>
    </w:p>
    <w:p w:rsidR="00000000" w:rsidDel="00000000" w:rsidP="00000000" w:rsidRDefault="00000000" w:rsidRPr="00000000" w14:paraId="000000A3">
      <w:pPr>
        <w:jc w:val="center"/>
        <w:rPr>
          <w:b w:val="1"/>
        </w:rPr>
      </w:pPr>
      <w:r w:rsidDel="00000000" w:rsidR="00000000" w:rsidRPr="00000000">
        <w:rPr>
          <w:rtl w:val="0"/>
        </w:rPr>
      </w:r>
    </w:p>
    <w:p w:rsidR="00000000" w:rsidDel="00000000" w:rsidP="00000000" w:rsidRDefault="00000000" w:rsidRPr="00000000" w14:paraId="000000A4">
      <w:pPr>
        <w:jc w:val="center"/>
        <w:rPr>
          <w:b w:val="1"/>
        </w:rPr>
      </w:pPr>
      <w:r w:rsidDel="00000000" w:rsidR="00000000" w:rsidRPr="00000000">
        <w:rPr>
          <w:rtl w:val="0"/>
        </w:rPr>
      </w:r>
    </w:p>
    <w:p w:rsidR="00000000" w:rsidDel="00000000" w:rsidP="00000000" w:rsidRDefault="00000000" w:rsidRPr="00000000" w14:paraId="000000A5">
      <w:pPr>
        <w:jc w:val="center"/>
        <w:rPr>
          <w:b w:val="1"/>
        </w:rPr>
      </w:pPr>
      <w:r w:rsidDel="00000000" w:rsidR="00000000" w:rsidRPr="00000000">
        <w:rPr>
          <w:rtl w:val="0"/>
        </w:rPr>
      </w:r>
    </w:p>
    <w:p w:rsidR="00000000" w:rsidDel="00000000" w:rsidP="00000000" w:rsidRDefault="00000000" w:rsidRPr="00000000" w14:paraId="000000A6">
      <w:pPr>
        <w:jc w:val="center"/>
        <w:rPr>
          <w:b w:val="1"/>
        </w:rPr>
      </w:pPr>
      <w:r w:rsidDel="00000000" w:rsidR="00000000" w:rsidRPr="00000000">
        <w:rPr>
          <w:rtl w:val="0"/>
        </w:rPr>
      </w:r>
    </w:p>
    <w:p w:rsidR="00000000" w:rsidDel="00000000" w:rsidP="00000000" w:rsidRDefault="00000000" w:rsidRPr="00000000" w14:paraId="000000A7">
      <w:pPr>
        <w:jc w:val="center"/>
        <w:rPr>
          <w:b w:val="1"/>
        </w:rPr>
      </w:pPr>
      <w:r w:rsidDel="00000000" w:rsidR="00000000" w:rsidRPr="00000000">
        <w:rPr>
          <w:rtl w:val="0"/>
        </w:rPr>
      </w:r>
    </w:p>
    <w:p w:rsidR="00000000" w:rsidDel="00000000" w:rsidP="00000000" w:rsidRDefault="00000000" w:rsidRPr="00000000" w14:paraId="000000A8">
      <w:pPr>
        <w:jc w:val="center"/>
        <w:rPr>
          <w:b w:val="1"/>
        </w:rPr>
      </w:pPr>
      <w:r w:rsidDel="00000000" w:rsidR="00000000" w:rsidRPr="00000000">
        <w:rPr>
          <w:rtl w:val="0"/>
        </w:rPr>
      </w:r>
    </w:p>
    <w:p w:rsidR="00000000" w:rsidDel="00000000" w:rsidP="00000000" w:rsidRDefault="00000000" w:rsidRPr="00000000" w14:paraId="000000A9">
      <w:pPr>
        <w:jc w:val="center"/>
        <w:rPr>
          <w:b w:val="1"/>
        </w:rPr>
      </w:pPr>
      <w:r w:rsidDel="00000000" w:rsidR="00000000" w:rsidRPr="00000000">
        <w:rPr>
          <w:rtl w:val="0"/>
        </w:rPr>
      </w:r>
    </w:p>
    <w:p w:rsidR="00000000" w:rsidDel="00000000" w:rsidP="00000000" w:rsidRDefault="00000000" w:rsidRPr="00000000" w14:paraId="000000AA">
      <w:pPr>
        <w:jc w:val="center"/>
        <w:rPr>
          <w:b w:val="1"/>
        </w:rPr>
      </w:pPr>
      <w:r w:rsidDel="00000000" w:rsidR="00000000" w:rsidRPr="00000000">
        <w:rPr>
          <w:b w:val="1"/>
          <w:rtl w:val="0"/>
        </w:rPr>
        <w:t xml:space="preserve">Fig 14-Y: Load and Preprocess the CIFAR-10 Dataset Part 2, Yoana</w:t>
      </w:r>
    </w:p>
    <w:p w:rsidR="00000000" w:rsidDel="00000000" w:rsidP="00000000" w:rsidRDefault="00000000" w:rsidRPr="00000000" w14:paraId="000000AB">
      <w:pPr>
        <w:jc w:val="center"/>
        <w:rPr>
          <w:b w:val="1"/>
        </w:rPr>
      </w:pPr>
      <w:r w:rsidDel="00000000" w:rsidR="00000000" w:rsidRPr="00000000">
        <w:rPr>
          <w:rtl w:val="0"/>
        </w:rPr>
      </w:r>
    </w:p>
    <w:p w:rsidR="00000000" w:rsidDel="00000000" w:rsidP="00000000" w:rsidRDefault="00000000" w:rsidRPr="00000000" w14:paraId="000000AC">
      <w:pPr>
        <w:jc w:val="center"/>
        <w:rPr>
          <w:b w:val="1"/>
        </w:rPr>
      </w:pPr>
      <w:r w:rsidDel="00000000" w:rsidR="00000000" w:rsidRPr="00000000">
        <w:rPr>
          <w:b w:val="1"/>
        </w:rPr>
        <w:drawing>
          <wp:inline distB="114300" distT="114300" distL="114300" distR="114300">
            <wp:extent cx="5088856" cy="3300413"/>
            <wp:effectExtent b="0" l="0" r="0" t="0"/>
            <wp:docPr id="84" name="image88.png"/>
            <a:graphic>
              <a:graphicData uri="http://schemas.openxmlformats.org/drawingml/2006/picture">
                <pic:pic>
                  <pic:nvPicPr>
                    <pic:cNvPr id="0" name="image88.png"/>
                    <pic:cNvPicPr preferRelativeResize="0"/>
                  </pic:nvPicPr>
                  <pic:blipFill>
                    <a:blip r:embed="rId33"/>
                    <a:srcRect b="0" l="0" r="0" t="0"/>
                    <a:stretch>
                      <a:fillRect/>
                    </a:stretch>
                  </pic:blipFill>
                  <pic:spPr>
                    <a:xfrm>
                      <a:off x="0" y="0"/>
                      <a:ext cx="5088856"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b w:val="1"/>
        </w:rPr>
      </w:pPr>
      <w:r w:rsidDel="00000000" w:rsidR="00000000" w:rsidRPr="00000000">
        <w:rPr>
          <w:rtl w:val="0"/>
        </w:rPr>
      </w:r>
    </w:p>
    <w:p w:rsidR="00000000" w:rsidDel="00000000" w:rsidP="00000000" w:rsidRDefault="00000000" w:rsidRPr="00000000" w14:paraId="000000AE">
      <w:pPr>
        <w:jc w:val="center"/>
        <w:rPr>
          <w:b w:val="1"/>
        </w:rPr>
      </w:pPr>
      <w:r w:rsidDel="00000000" w:rsidR="00000000" w:rsidRPr="00000000">
        <w:rPr>
          <w:rtl w:val="0"/>
        </w:rPr>
      </w:r>
    </w:p>
    <w:p w:rsidR="00000000" w:rsidDel="00000000" w:rsidP="00000000" w:rsidRDefault="00000000" w:rsidRPr="00000000" w14:paraId="000000AF">
      <w:pPr>
        <w:jc w:val="center"/>
        <w:rPr>
          <w:b w:val="1"/>
        </w:rPr>
      </w:pPr>
      <w:r w:rsidDel="00000000" w:rsidR="00000000" w:rsidRPr="00000000">
        <w:rPr>
          <w:b w:val="1"/>
        </w:rPr>
        <w:drawing>
          <wp:inline distB="114300" distT="114300" distL="114300" distR="114300">
            <wp:extent cx="5367338" cy="2609850"/>
            <wp:effectExtent b="0" l="0" r="0" t="0"/>
            <wp:docPr id="37"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367338"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b w:val="1"/>
        </w:rPr>
      </w:pPr>
      <w:r w:rsidDel="00000000" w:rsidR="00000000" w:rsidRPr="00000000">
        <w:rPr>
          <w:b w:val="1"/>
          <w:rtl w:val="0"/>
        </w:rPr>
        <w:t xml:space="preserve">Fig 14-C: Load and Preprocess the CIFAR-10 Dataset Part 2(Cam)</w:t>
      </w:r>
    </w:p>
    <w:p w:rsidR="00000000" w:rsidDel="00000000" w:rsidP="00000000" w:rsidRDefault="00000000" w:rsidRPr="00000000" w14:paraId="000000B1">
      <w:pPr>
        <w:jc w:val="center"/>
        <w:rPr>
          <w:b w:val="1"/>
        </w:rPr>
      </w:pPr>
      <w:r w:rsidDel="00000000" w:rsidR="00000000" w:rsidRPr="00000000">
        <w:rPr>
          <w:rtl w:val="0"/>
        </w:rPr>
      </w:r>
    </w:p>
    <w:p w:rsidR="00000000" w:rsidDel="00000000" w:rsidP="00000000" w:rsidRDefault="00000000" w:rsidRPr="00000000" w14:paraId="000000B2">
      <w:pPr>
        <w:jc w:val="center"/>
        <w:rPr>
          <w:b w:val="1"/>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5943600" cy="2997200"/>
            <wp:effectExtent b="0" l="0" r="0" t="0"/>
            <wp:docPr id="62"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b w:val="1"/>
        </w:rPr>
      </w:pPr>
      <w:r w:rsidDel="00000000" w:rsidR="00000000" w:rsidRPr="00000000">
        <w:rPr>
          <w:b w:val="1"/>
          <w:rtl w:val="0"/>
        </w:rPr>
        <w:t xml:space="preserve">Fig 16: Training a Machine Learning Model Part 1 (Matt)</w:t>
      </w:r>
    </w:p>
    <w:p w:rsidR="00000000" w:rsidDel="00000000" w:rsidP="00000000" w:rsidRDefault="00000000" w:rsidRPr="00000000" w14:paraId="000000B5">
      <w:pPr>
        <w:jc w:val="left"/>
        <w:rPr>
          <w:b w:val="1"/>
        </w:rPr>
      </w:pPr>
      <w:r w:rsidDel="00000000" w:rsidR="00000000" w:rsidRPr="00000000">
        <w:rPr>
          <w:rtl w:val="0"/>
        </w:rPr>
      </w:r>
    </w:p>
    <w:p w:rsidR="00000000" w:rsidDel="00000000" w:rsidP="00000000" w:rsidRDefault="00000000" w:rsidRPr="00000000" w14:paraId="000000B6">
      <w:pPr>
        <w:jc w:val="left"/>
        <w:rPr>
          <w:b w:val="1"/>
        </w:rPr>
      </w:pPr>
      <w:r w:rsidDel="00000000" w:rsidR="00000000" w:rsidRPr="00000000">
        <w:rPr>
          <w:rtl w:val="0"/>
        </w:rPr>
      </w:r>
    </w:p>
    <w:p w:rsidR="00000000" w:rsidDel="00000000" w:rsidP="00000000" w:rsidRDefault="00000000" w:rsidRPr="00000000" w14:paraId="000000B7">
      <w:pPr>
        <w:jc w:val="left"/>
        <w:rPr>
          <w:b w:val="1"/>
        </w:rPr>
      </w:pPr>
      <w:r w:rsidDel="00000000" w:rsidR="00000000" w:rsidRPr="00000000">
        <w:rPr>
          <w:rtl w:val="0"/>
        </w:rPr>
      </w:r>
    </w:p>
    <w:p w:rsidR="00000000" w:rsidDel="00000000" w:rsidP="00000000" w:rsidRDefault="00000000" w:rsidRPr="00000000" w14:paraId="000000B8">
      <w:pPr>
        <w:jc w:val="left"/>
        <w:rPr>
          <w:b w:val="1"/>
        </w:rPr>
      </w:pPr>
      <w:r w:rsidDel="00000000" w:rsidR="00000000" w:rsidRPr="00000000">
        <w:rPr>
          <w:rtl w:val="0"/>
        </w:rPr>
      </w:r>
    </w:p>
    <w:p w:rsidR="00000000" w:rsidDel="00000000" w:rsidP="00000000" w:rsidRDefault="00000000" w:rsidRPr="00000000" w14:paraId="000000B9">
      <w:pPr>
        <w:jc w:val="left"/>
        <w:rPr>
          <w:b w:val="1"/>
        </w:rPr>
      </w:pPr>
      <w:r w:rsidDel="00000000" w:rsidR="00000000" w:rsidRPr="00000000">
        <w:rPr>
          <w:rtl w:val="0"/>
        </w:rPr>
      </w:r>
    </w:p>
    <w:p w:rsidR="00000000" w:rsidDel="00000000" w:rsidP="00000000" w:rsidRDefault="00000000" w:rsidRPr="00000000" w14:paraId="000000BA">
      <w:pPr>
        <w:jc w:val="left"/>
        <w:rPr>
          <w:b w:val="1"/>
        </w:rPr>
      </w:pPr>
      <w:r w:rsidDel="00000000" w:rsidR="00000000" w:rsidRPr="00000000">
        <w:rPr>
          <w:rtl w:val="0"/>
        </w:rPr>
      </w:r>
    </w:p>
    <w:p w:rsidR="00000000" w:rsidDel="00000000" w:rsidP="00000000" w:rsidRDefault="00000000" w:rsidRPr="00000000" w14:paraId="000000BB">
      <w:pPr>
        <w:jc w:val="left"/>
        <w:rPr>
          <w:b w:val="1"/>
        </w:rPr>
      </w:pPr>
      <w:r w:rsidDel="00000000" w:rsidR="00000000" w:rsidRPr="00000000">
        <w:rPr>
          <w:rtl w:val="0"/>
        </w:rPr>
      </w:r>
    </w:p>
    <w:p w:rsidR="00000000" w:rsidDel="00000000" w:rsidP="00000000" w:rsidRDefault="00000000" w:rsidRPr="00000000" w14:paraId="000000BC">
      <w:pPr>
        <w:jc w:val="left"/>
        <w:rPr>
          <w:b w:val="1"/>
        </w:rPr>
      </w:pPr>
      <w:r w:rsidDel="00000000" w:rsidR="00000000" w:rsidRPr="00000000">
        <w:rPr>
          <w:rtl w:val="0"/>
        </w:rPr>
      </w:r>
    </w:p>
    <w:p w:rsidR="00000000" w:rsidDel="00000000" w:rsidP="00000000" w:rsidRDefault="00000000" w:rsidRPr="00000000" w14:paraId="000000BD">
      <w:pPr>
        <w:jc w:val="left"/>
        <w:rPr>
          <w:b w:val="1"/>
        </w:rPr>
      </w:pPr>
      <w:r w:rsidDel="00000000" w:rsidR="00000000" w:rsidRPr="00000000">
        <w:rPr>
          <w:rtl w:val="0"/>
        </w:rPr>
      </w:r>
    </w:p>
    <w:p w:rsidR="00000000" w:rsidDel="00000000" w:rsidP="00000000" w:rsidRDefault="00000000" w:rsidRPr="00000000" w14:paraId="000000BE">
      <w:pPr>
        <w:jc w:val="left"/>
        <w:rPr>
          <w:b w:val="1"/>
        </w:rPr>
      </w:pPr>
      <w:r w:rsidDel="00000000" w:rsidR="00000000" w:rsidRPr="00000000">
        <w:rPr>
          <w:rtl w:val="0"/>
        </w:rPr>
      </w:r>
    </w:p>
    <w:p w:rsidR="00000000" w:rsidDel="00000000" w:rsidP="00000000" w:rsidRDefault="00000000" w:rsidRPr="00000000" w14:paraId="000000BF">
      <w:pPr>
        <w:jc w:val="left"/>
        <w:rPr>
          <w:b w:val="1"/>
        </w:rPr>
      </w:pPr>
      <w:r w:rsidDel="00000000" w:rsidR="00000000" w:rsidRPr="00000000">
        <w:rPr>
          <w:rtl w:val="0"/>
        </w:rPr>
      </w:r>
    </w:p>
    <w:p w:rsidR="00000000" w:rsidDel="00000000" w:rsidP="00000000" w:rsidRDefault="00000000" w:rsidRPr="00000000" w14:paraId="000000C0">
      <w:pPr>
        <w:jc w:val="left"/>
        <w:rPr>
          <w:b w:val="1"/>
        </w:rPr>
      </w:pPr>
      <w:r w:rsidDel="00000000" w:rsidR="00000000" w:rsidRPr="00000000">
        <w:rPr>
          <w:rtl w:val="0"/>
        </w:rPr>
      </w:r>
    </w:p>
    <w:p w:rsidR="00000000" w:rsidDel="00000000" w:rsidP="00000000" w:rsidRDefault="00000000" w:rsidRPr="00000000" w14:paraId="000000C1">
      <w:pPr>
        <w:jc w:val="left"/>
        <w:rPr>
          <w:b w:val="1"/>
        </w:rPr>
      </w:pPr>
      <w:r w:rsidDel="00000000" w:rsidR="00000000" w:rsidRPr="00000000">
        <w:rPr>
          <w:rtl w:val="0"/>
        </w:rPr>
      </w:r>
    </w:p>
    <w:p w:rsidR="00000000" w:rsidDel="00000000" w:rsidP="00000000" w:rsidRDefault="00000000" w:rsidRPr="00000000" w14:paraId="000000C2">
      <w:pPr>
        <w:jc w:val="left"/>
        <w:rPr>
          <w:b w:val="1"/>
        </w:rPr>
      </w:pPr>
      <w:r w:rsidDel="00000000" w:rsidR="00000000" w:rsidRPr="00000000">
        <w:rPr>
          <w:rtl w:val="0"/>
        </w:rPr>
      </w:r>
    </w:p>
    <w:p w:rsidR="00000000" w:rsidDel="00000000" w:rsidP="00000000" w:rsidRDefault="00000000" w:rsidRPr="00000000" w14:paraId="000000C3">
      <w:pPr>
        <w:jc w:val="left"/>
        <w:rPr>
          <w:b w:val="1"/>
        </w:rPr>
      </w:pPr>
      <w:r w:rsidDel="00000000" w:rsidR="00000000" w:rsidRPr="00000000">
        <w:rPr>
          <w:rtl w:val="0"/>
        </w:rPr>
      </w:r>
    </w:p>
    <w:p w:rsidR="00000000" w:rsidDel="00000000" w:rsidP="00000000" w:rsidRDefault="00000000" w:rsidRPr="00000000" w14:paraId="000000C4">
      <w:pPr>
        <w:jc w:val="left"/>
        <w:rPr>
          <w:b w:val="1"/>
        </w:rPr>
      </w:pPr>
      <w:r w:rsidDel="00000000" w:rsidR="00000000" w:rsidRPr="00000000">
        <w:rPr>
          <w:rtl w:val="0"/>
        </w:rPr>
      </w:r>
    </w:p>
    <w:p w:rsidR="00000000" w:rsidDel="00000000" w:rsidP="00000000" w:rsidRDefault="00000000" w:rsidRPr="00000000" w14:paraId="000000C5">
      <w:pPr>
        <w:jc w:val="left"/>
        <w:rPr>
          <w:b w:val="1"/>
        </w:rPr>
      </w:pPr>
      <w:r w:rsidDel="00000000" w:rsidR="00000000" w:rsidRPr="00000000">
        <w:rPr>
          <w:rtl w:val="0"/>
        </w:rPr>
      </w:r>
    </w:p>
    <w:p w:rsidR="00000000" w:rsidDel="00000000" w:rsidP="00000000" w:rsidRDefault="00000000" w:rsidRPr="00000000" w14:paraId="000000C6">
      <w:pPr>
        <w:jc w:val="left"/>
        <w:rPr>
          <w:b w:val="1"/>
        </w:rPr>
      </w:pPr>
      <w:r w:rsidDel="00000000" w:rsidR="00000000" w:rsidRPr="00000000">
        <w:rPr>
          <w:rtl w:val="0"/>
        </w:rPr>
      </w:r>
    </w:p>
    <w:p w:rsidR="00000000" w:rsidDel="00000000" w:rsidP="00000000" w:rsidRDefault="00000000" w:rsidRPr="00000000" w14:paraId="000000C7">
      <w:pPr>
        <w:jc w:val="left"/>
        <w:rPr>
          <w:b w:val="1"/>
        </w:rPr>
      </w:pPr>
      <w:r w:rsidDel="00000000" w:rsidR="00000000" w:rsidRPr="00000000">
        <w:rPr>
          <w:rtl w:val="0"/>
        </w:rPr>
      </w:r>
    </w:p>
    <w:p w:rsidR="00000000" w:rsidDel="00000000" w:rsidP="00000000" w:rsidRDefault="00000000" w:rsidRPr="00000000" w14:paraId="000000C8">
      <w:pPr>
        <w:jc w:val="center"/>
        <w:rPr>
          <w:b w:val="1"/>
        </w:rPr>
      </w:pPr>
      <w:r w:rsidDel="00000000" w:rsidR="00000000" w:rsidRPr="00000000">
        <w:rPr>
          <w:b w:val="1"/>
        </w:rPr>
        <w:drawing>
          <wp:inline distB="114300" distT="114300" distL="114300" distR="114300">
            <wp:extent cx="4417598" cy="2300288"/>
            <wp:effectExtent b="0" l="0" r="0" t="0"/>
            <wp:docPr id="54"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4417598"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b w:val="1"/>
        </w:rPr>
      </w:pPr>
      <w:r w:rsidDel="00000000" w:rsidR="00000000" w:rsidRPr="00000000">
        <w:rPr>
          <w:b w:val="1"/>
        </w:rPr>
        <w:drawing>
          <wp:inline distB="114300" distT="114300" distL="114300" distR="114300">
            <wp:extent cx="4257675" cy="2832960"/>
            <wp:effectExtent b="0" l="0" r="0" t="0"/>
            <wp:docPr id="68"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4257675" cy="283296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b w:val="1"/>
        </w:rPr>
      </w:pPr>
      <w:r w:rsidDel="00000000" w:rsidR="00000000" w:rsidRPr="00000000">
        <w:rPr>
          <w:b w:val="1"/>
        </w:rPr>
        <w:drawing>
          <wp:inline distB="114300" distT="114300" distL="114300" distR="114300">
            <wp:extent cx="4305300" cy="2564663"/>
            <wp:effectExtent b="0" l="0" r="0" t="0"/>
            <wp:docPr id="51"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4305300" cy="25646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b w:val="1"/>
        </w:rPr>
      </w:pPr>
      <w:r w:rsidDel="00000000" w:rsidR="00000000" w:rsidRPr="00000000">
        <w:rPr>
          <w:b w:val="1"/>
          <w:rtl w:val="0"/>
        </w:rPr>
        <w:t xml:space="preserve">Fig 16: Training a Machine Learning Model (Brooke)</w:t>
      </w:r>
    </w:p>
    <w:p w:rsidR="00000000" w:rsidDel="00000000" w:rsidP="00000000" w:rsidRDefault="00000000" w:rsidRPr="00000000" w14:paraId="000000CC">
      <w:pPr>
        <w:jc w:val="left"/>
        <w:rPr>
          <w:b w:val="1"/>
        </w:rPr>
      </w:pPr>
      <w:r w:rsidDel="00000000" w:rsidR="00000000" w:rsidRPr="00000000">
        <w:rPr>
          <w:rtl w:val="0"/>
        </w:rPr>
      </w:r>
    </w:p>
    <w:p w:rsidR="00000000" w:rsidDel="00000000" w:rsidP="00000000" w:rsidRDefault="00000000" w:rsidRPr="00000000" w14:paraId="000000CD">
      <w:pPr>
        <w:jc w:val="center"/>
        <w:rPr>
          <w:b w:val="1"/>
        </w:rPr>
      </w:pPr>
      <w:r w:rsidDel="00000000" w:rsidR="00000000" w:rsidRPr="00000000">
        <w:rPr>
          <w:b w:val="1"/>
        </w:rPr>
        <w:drawing>
          <wp:inline distB="114300" distT="114300" distL="114300" distR="114300">
            <wp:extent cx="4654010" cy="2946034"/>
            <wp:effectExtent b="0" l="0" r="0" t="0"/>
            <wp:docPr id="20"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654010" cy="294603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b w:val="1"/>
        </w:rPr>
      </w:pPr>
      <w:r w:rsidDel="00000000" w:rsidR="00000000" w:rsidRPr="00000000">
        <w:rPr>
          <w:b w:val="1"/>
          <w:rtl w:val="0"/>
        </w:rPr>
        <w:t xml:space="preserve">Fig 16-N: Train a Machine Learning Model Part 1, Nancy</w:t>
      </w:r>
    </w:p>
    <w:p w:rsidR="00000000" w:rsidDel="00000000" w:rsidP="00000000" w:rsidRDefault="00000000" w:rsidRPr="00000000" w14:paraId="000000CF">
      <w:pPr>
        <w:jc w:val="center"/>
        <w:rPr>
          <w:b w:val="1"/>
        </w:rPr>
      </w:pPr>
      <w:r w:rsidDel="00000000" w:rsidR="00000000" w:rsidRPr="00000000">
        <w:rPr>
          <w:rtl w:val="0"/>
        </w:rPr>
      </w:r>
    </w:p>
    <w:p w:rsidR="00000000" w:rsidDel="00000000" w:rsidP="00000000" w:rsidRDefault="00000000" w:rsidRPr="00000000" w14:paraId="000000D0">
      <w:pPr>
        <w:jc w:val="center"/>
        <w:rPr>
          <w:b w:val="1"/>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drawing>
          <wp:inline distB="114300" distT="114300" distL="114300" distR="114300">
            <wp:extent cx="5943600" cy="1859237"/>
            <wp:effectExtent b="0" l="0" r="0" t="0"/>
            <wp:docPr id="43"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43600" cy="185923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left"/>
        <w:rPr>
          <w:b w:val="1"/>
        </w:rPr>
        <w:pPrChange w:author="Nancy Chieu" w:id="0" w:date="2025-02-22T16:33:43Z">
          <w:pPr>
            <w:jc w:val="center"/>
          </w:pPr>
        </w:pPrChange>
      </w:pPr>
      <w:r w:rsidDel="00000000" w:rsidR="00000000" w:rsidRPr="00000000">
        <w:rPr>
          <w:b w:val="1"/>
          <w:rtl w:val="0"/>
        </w:rPr>
        <w:t xml:space="preserve">            </w:t>
      </w:r>
      <w:r w:rsidDel="00000000" w:rsidR="00000000" w:rsidRPr="00000000">
        <w:rPr>
          <w:b w:val="1"/>
          <w:rtl w:val="0"/>
        </w:rPr>
        <w:t xml:space="preserve">Fig 17: Training a Machine Learning Model Part 2 (Matt)</w:t>
      </w:r>
    </w:p>
    <w:p w:rsidR="00000000" w:rsidDel="00000000" w:rsidP="00000000" w:rsidRDefault="00000000" w:rsidRPr="00000000" w14:paraId="000000D3">
      <w:pPr>
        <w:jc w:val="cente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Pr>
        <w:drawing>
          <wp:inline distB="114300" distT="114300" distL="114300" distR="114300">
            <wp:extent cx="3529013" cy="1975480"/>
            <wp:effectExtent b="0" l="0" r="0" t="0"/>
            <wp:docPr id="86" name="image79.png"/>
            <a:graphic>
              <a:graphicData uri="http://schemas.openxmlformats.org/drawingml/2006/picture">
                <pic:pic>
                  <pic:nvPicPr>
                    <pic:cNvPr id="0" name="image79.png"/>
                    <pic:cNvPicPr preferRelativeResize="0"/>
                  </pic:nvPicPr>
                  <pic:blipFill>
                    <a:blip r:embed="rId41"/>
                    <a:srcRect b="-27144" l="-13511" r="-9372" t="-28028"/>
                    <a:stretch>
                      <a:fillRect/>
                    </a:stretch>
                  </pic:blipFill>
                  <pic:spPr>
                    <a:xfrm>
                      <a:off x="0" y="0"/>
                      <a:ext cx="3529013" cy="197548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D5">
      <w:pPr>
        <w:jc w:val="left"/>
        <w:rPr>
          <w:b w:val="1"/>
        </w:rPr>
      </w:pPr>
      <w:ins w:author="Nancy Chieu" w:id="1" w:date="2025-02-22T16:44:36Z">
        <w:r w:rsidDel="00000000" w:rsidR="00000000" w:rsidRPr="00000000">
          <w:rPr>
            <w:b w:val="1"/>
            <w:rtl w:val="0"/>
          </w:rPr>
          <w:t xml:space="preserve"> </w:t>
        </w:r>
      </w:ins>
      <w:r w:rsidDel="00000000" w:rsidR="00000000" w:rsidRPr="00000000">
        <w:rPr>
          <w:b w:val="1"/>
          <w:rtl w:val="0"/>
        </w:rPr>
        <w:t xml:space="preserve">Fig 17-N: Train a Machine Learning Model Part 2, Nancy</w:t>
      </w:r>
      <w:r w:rsidDel="00000000" w:rsidR="00000000" w:rsidRPr="00000000">
        <w:rPr>
          <w:rtl w:val="0"/>
        </w:rPr>
      </w:r>
    </w:p>
    <w:p w:rsidR="00000000" w:rsidDel="00000000" w:rsidP="00000000" w:rsidRDefault="00000000" w:rsidRPr="00000000" w14:paraId="000000D6">
      <w:pPr>
        <w:jc w:val="center"/>
        <w:rPr/>
      </w:pPr>
      <w:r w:rsidDel="00000000" w:rsidR="00000000" w:rsidRPr="00000000">
        <w:rPr/>
        <w:drawing>
          <wp:inline distB="114300" distT="114300" distL="114300" distR="114300">
            <wp:extent cx="5943600" cy="2578100"/>
            <wp:effectExtent b="0" l="0" r="0" t="0"/>
            <wp:docPr id="53"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pPr>
      <w:r w:rsidDel="00000000" w:rsidR="00000000" w:rsidRPr="00000000">
        <w:rPr>
          <w:b w:val="1"/>
          <w:rtl w:val="0"/>
        </w:rPr>
        <w:t xml:space="preserve">Fig 18-N: Train a Machine Learning Model Part 3, Nancy</w:t>
      </w: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drawing>
          <wp:inline distB="114300" distT="114300" distL="114300" distR="114300">
            <wp:extent cx="5943600" cy="2400300"/>
            <wp:effectExtent b="0" l="0" r="0" t="0"/>
            <wp:docPr id="82"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b w:val="1"/>
        </w:rPr>
      </w:pPr>
      <w:r w:rsidDel="00000000" w:rsidR="00000000" w:rsidRPr="00000000">
        <w:rPr>
          <w:b w:val="1"/>
          <w:rtl w:val="0"/>
        </w:rPr>
        <w:t xml:space="preserve">Fig 18: Training a Machine Learning Model Part 3</w:t>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5943600" cy="1206500"/>
            <wp:effectExtent b="0" l="0" r="0" t="0"/>
            <wp:docPr id="32"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b w:val="1"/>
        </w:rPr>
      </w:pPr>
      <w:r w:rsidDel="00000000" w:rsidR="00000000" w:rsidRPr="00000000">
        <w:rPr>
          <w:b w:val="1"/>
          <w:rtl w:val="0"/>
        </w:rPr>
        <w:t xml:space="preserve">Fig 19: Training a Machine Learning Model Part 4 (Matt)</w:t>
      </w:r>
    </w:p>
    <w:p w:rsidR="00000000" w:rsidDel="00000000" w:rsidP="00000000" w:rsidRDefault="00000000" w:rsidRPr="00000000" w14:paraId="000000E2">
      <w:pPr>
        <w:jc w:val="center"/>
        <w:rPr>
          <w:ins w:author="Nancy Chieu" w:id="2" w:date="2025-02-22T16:45:59Z"/>
          <w:b w:val="1"/>
        </w:rPr>
      </w:pPr>
      <w:ins w:author="Nancy Chieu" w:id="2" w:date="2025-02-22T16:45:59Z">
        <w:r w:rsidDel="00000000" w:rsidR="00000000" w:rsidRPr="00000000">
          <w:rPr>
            <w:rtl w:val="0"/>
          </w:rPr>
        </w:r>
      </w:ins>
    </w:p>
    <w:p w:rsidR="00000000" w:rsidDel="00000000" w:rsidP="00000000" w:rsidRDefault="00000000" w:rsidRPr="00000000" w14:paraId="000000E3">
      <w:pPr>
        <w:jc w:val="center"/>
        <w:rPr>
          <w:ins w:author="Nancy Chieu" w:id="2" w:date="2025-02-22T16:45:59Z"/>
          <w:b w:val="1"/>
        </w:rPr>
      </w:pPr>
      <w:ins w:author="Nancy Chieu" w:id="2" w:date="2025-02-22T16:45:59Z">
        <w:r w:rsidDel="00000000" w:rsidR="00000000" w:rsidRPr="00000000">
          <w:rPr>
            <w:rtl w:val="0"/>
          </w:rPr>
        </w:r>
      </w:ins>
    </w:p>
    <w:p w:rsidR="00000000" w:rsidDel="00000000" w:rsidP="00000000" w:rsidRDefault="00000000" w:rsidRPr="00000000" w14:paraId="000000E4">
      <w:pPr>
        <w:jc w:val="center"/>
        <w:rPr>
          <w:ins w:author="Nancy Chieu" w:id="2" w:date="2025-02-22T16:45:59Z"/>
          <w:b w:val="1"/>
        </w:rPr>
      </w:pPr>
      <w:ins w:author="Nancy Chieu" w:id="2" w:date="2025-02-22T16:45:59Z">
        <w:r w:rsidDel="00000000" w:rsidR="00000000" w:rsidRPr="00000000">
          <w:rPr>
            <w:rtl w:val="0"/>
          </w:rPr>
        </w:r>
      </w:ins>
    </w:p>
    <w:p w:rsidR="00000000" w:rsidDel="00000000" w:rsidP="00000000" w:rsidRDefault="00000000" w:rsidRPr="00000000" w14:paraId="000000E5">
      <w:pPr>
        <w:jc w:val="center"/>
        <w:rPr>
          <w:b w:val="1"/>
        </w:rPr>
      </w:pPr>
      <w:r w:rsidDel="00000000" w:rsidR="00000000" w:rsidRPr="00000000">
        <w:rPr>
          <w:rtl w:val="0"/>
        </w:rPr>
      </w:r>
    </w:p>
    <w:p w:rsidR="00000000" w:rsidDel="00000000" w:rsidP="00000000" w:rsidRDefault="00000000" w:rsidRPr="00000000" w14:paraId="000000E6">
      <w:pPr>
        <w:jc w:val="center"/>
        <w:rPr>
          <w:b w:val="1"/>
        </w:rPr>
      </w:pPr>
      <w:r w:rsidDel="00000000" w:rsidR="00000000" w:rsidRPr="00000000">
        <w:rPr>
          <w:rtl w:val="0"/>
        </w:rPr>
      </w:r>
    </w:p>
    <w:p w:rsidR="00000000" w:rsidDel="00000000" w:rsidP="00000000" w:rsidRDefault="00000000" w:rsidRPr="00000000" w14:paraId="000000E7">
      <w:pPr>
        <w:jc w:val="center"/>
        <w:rPr>
          <w:b w:val="1"/>
        </w:rPr>
      </w:pPr>
      <w:r w:rsidDel="00000000" w:rsidR="00000000" w:rsidRPr="00000000">
        <w:rPr>
          <w:b w:val="1"/>
        </w:rPr>
        <w:drawing>
          <wp:inline distB="114300" distT="114300" distL="114300" distR="114300">
            <wp:extent cx="5943600" cy="1206500"/>
            <wp:effectExtent b="0" l="0" r="0" t="0"/>
            <wp:docPr id="63"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b w:val="1"/>
        </w:rPr>
      </w:pPr>
      <w:r w:rsidDel="00000000" w:rsidR="00000000" w:rsidRPr="00000000">
        <w:rPr>
          <w:b w:val="1"/>
          <w:rtl w:val="0"/>
        </w:rPr>
        <w:t xml:space="preserve">Fig 19-N: Train a Machine Learning Model Part 4, Nancy</w:t>
      </w:r>
    </w:p>
    <w:p w:rsidR="00000000" w:rsidDel="00000000" w:rsidP="00000000" w:rsidRDefault="00000000" w:rsidRPr="00000000" w14:paraId="000000E9">
      <w:pPr>
        <w:jc w:val="center"/>
        <w:rPr>
          <w:b w:val="1"/>
        </w:rPr>
      </w:pPr>
      <w:r w:rsidDel="00000000" w:rsidR="00000000" w:rsidRPr="00000000">
        <w:rPr>
          <w:rtl w:val="0"/>
        </w:rPr>
      </w:r>
    </w:p>
    <w:p w:rsidR="00000000" w:rsidDel="00000000" w:rsidP="00000000" w:rsidRDefault="00000000" w:rsidRPr="00000000" w14:paraId="000000EA">
      <w:pPr>
        <w:jc w:val="center"/>
        <w:rPr>
          <w:b w:val="1"/>
        </w:rPr>
      </w:pPr>
      <w:r w:rsidDel="00000000" w:rsidR="00000000" w:rsidRPr="00000000">
        <w:rPr>
          <w:rtl w:val="0"/>
        </w:rPr>
      </w:r>
    </w:p>
    <w:p w:rsidR="00000000" w:rsidDel="00000000" w:rsidP="00000000" w:rsidRDefault="00000000" w:rsidRPr="00000000" w14:paraId="000000EB">
      <w:pPr>
        <w:jc w:val="center"/>
        <w:rPr>
          <w:b w:val="1"/>
        </w:rPr>
      </w:pPr>
      <w:r w:rsidDel="00000000" w:rsidR="00000000" w:rsidRPr="00000000">
        <w:rPr>
          <w:rtl w:val="0"/>
        </w:rPr>
      </w:r>
    </w:p>
    <w:p w:rsidR="00000000" w:rsidDel="00000000" w:rsidP="00000000" w:rsidRDefault="00000000" w:rsidRPr="00000000" w14:paraId="000000EC">
      <w:pPr>
        <w:jc w:val="center"/>
        <w:rPr>
          <w:b w:val="1"/>
        </w:rPr>
      </w:pPr>
      <w:r w:rsidDel="00000000" w:rsidR="00000000" w:rsidRPr="00000000">
        <w:rPr>
          <w:rtl w:val="0"/>
        </w:rPr>
      </w:r>
    </w:p>
    <w:p w:rsidR="00000000" w:rsidDel="00000000" w:rsidP="00000000" w:rsidRDefault="00000000" w:rsidRPr="00000000" w14:paraId="000000ED">
      <w:pPr>
        <w:jc w:val="center"/>
        <w:rPr>
          <w:b w:val="1"/>
        </w:rPr>
      </w:pPr>
      <w:r w:rsidDel="00000000" w:rsidR="00000000" w:rsidRPr="00000000">
        <w:rPr>
          <w:rtl w:val="0"/>
        </w:rPr>
      </w:r>
    </w:p>
    <w:p w:rsidR="00000000" w:rsidDel="00000000" w:rsidP="00000000" w:rsidRDefault="00000000" w:rsidRPr="00000000" w14:paraId="000000EE">
      <w:pPr>
        <w:jc w:val="center"/>
        <w:rPr>
          <w:b w:val="1"/>
        </w:rPr>
      </w:pPr>
      <w:r w:rsidDel="00000000" w:rsidR="00000000" w:rsidRPr="00000000">
        <w:rPr>
          <w:rtl w:val="0"/>
        </w:rPr>
      </w:r>
    </w:p>
    <w:p w:rsidR="00000000" w:rsidDel="00000000" w:rsidP="00000000" w:rsidRDefault="00000000" w:rsidRPr="00000000" w14:paraId="000000EF">
      <w:pPr>
        <w:jc w:val="center"/>
        <w:rPr>
          <w:b w:val="1"/>
        </w:rPr>
      </w:pPr>
      <w:r w:rsidDel="00000000" w:rsidR="00000000" w:rsidRPr="00000000">
        <w:rPr>
          <w:rtl w:val="0"/>
        </w:rPr>
      </w:r>
    </w:p>
    <w:p w:rsidR="00000000" w:rsidDel="00000000" w:rsidP="00000000" w:rsidRDefault="00000000" w:rsidRPr="00000000" w14:paraId="000000F0">
      <w:pPr>
        <w:jc w:val="center"/>
        <w:rPr>
          <w:b w:val="1"/>
        </w:rPr>
      </w:pPr>
      <w:r w:rsidDel="00000000" w:rsidR="00000000" w:rsidRPr="00000000">
        <w:rPr>
          <w:b w:val="1"/>
          <w:rtl w:val="0"/>
        </w:rPr>
        <w:t xml:space="preserve">Installing numpy (Erick)</w:t>
      </w:r>
    </w:p>
    <w:p w:rsidR="00000000" w:rsidDel="00000000" w:rsidP="00000000" w:rsidRDefault="00000000" w:rsidRPr="00000000" w14:paraId="000000F1">
      <w:pPr>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781675" cy="2266950"/>
            <wp:effectExtent b="0" l="0" r="0" t="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81675" cy="2266950"/>
                    </a:xfrm>
                    <a:prstGeom prst="rect"/>
                    <a:ln/>
                  </pic:spPr>
                </pic:pic>
              </a:graphicData>
            </a:graphic>
          </wp:anchor>
        </w:drawing>
      </w:r>
    </w:p>
    <w:p w:rsidR="00000000" w:rsidDel="00000000" w:rsidP="00000000" w:rsidRDefault="00000000" w:rsidRPr="00000000" w14:paraId="000000F2">
      <w:pPr>
        <w:jc w:val="center"/>
        <w:rPr>
          <w:b w:val="1"/>
        </w:rPr>
      </w:pPr>
      <w:r w:rsidDel="00000000" w:rsidR="00000000" w:rsidRPr="00000000">
        <w:rPr>
          <w:rtl w:val="0"/>
        </w:rPr>
      </w:r>
    </w:p>
    <w:p w:rsidR="00000000" w:rsidDel="00000000" w:rsidP="00000000" w:rsidRDefault="00000000" w:rsidRPr="00000000" w14:paraId="000000F3">
      <w:pPr>
        <w:jc w:val="left"/>
        <w:rPr>
          <w:b w:val="1"/>
        </w:rPr>
      </w:pPr>
      <w:r w:rsidDel="00000000" w:rsidR="00000000" w:rsidRPr="00000000">
        <w:rPr>
          <w:rtl w:val="0"/>
        </w:rPr>
      </w:r>
    </w:p>
    <w:p w:rsidR="00000000" w:rsidDel="00000000" w:rsidP="00000000" w:rsidRDefault="00000000" w:rsidRPr="00000000" w14:paraId="000000F4">
      <w:pPr>
        <w:jc w:val="center"/>
        <w:rPr>
          <w:b w:val="1"/>
        </w:rPr>
      </w:pPr>
      <w:r w:rsidDel="00000000" w:rsidR="00000000" w:rsidRPr="00000000">
        <w:rPr>
          <w:rtl w:val="0"/>
        </w:rPr>
      </w:r>
    </w:p>
    <w:p w:rsidR="00000000" w:rsidDel="00000000" w:rsidP="00000000" w:rsidRDefault="00000000" w:rsidRPr="00000000" w14:paraId="000000F5">
      <w:pPr>
        <w:jc w:val="center"/>
        <w:rPr>
          <w:b w:val="1"/>
        </w:rPr>
      </w:pPr>
      <w:r w:rsidDel="00000000" w:rsidR="00000000" w:rsidRPr="00000000">
        <w:rPr>
          <w:b w:val="1"/>
          <w:rtl w:val="0"/>
        </w:rPr>
        <w:t xml:space="preserve">Importing libraries (Erick)</w:t>
      </w:r>
    </w:p>
    <w:p w:rsidR="00000000" w:rsidDel="00000000" w:rsidP="00000000" w:rsidRDefault="00000000" w:rsidRPr="00000000" w14:paraId="000000F6">
      <w:pPr>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120452</wp:posOffset>
            </wp:positionV>
            <wp:extent cx="5133975" cy="1657350"/>
            <wp:effectExtent b="0" l="0" r="0" t="0"/>
            <wp:wrapSquare wrapText="bothSides" distB="114300" distT="114300" distL="114300" distR="114300"/>
            <wp:docPr id="81"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5133975" cy="1657350"/>
                    </a:xfrm>
                    <a:prstGeom prst="rect"/>
                    <a:ln/>
                  </pic:spPr>
                </pic:pic>
              </a:graphicData>
            </a:graphic>
          </wp:anchor>
        </w:drawing>
      </w:r>
    </w:p>
    <w:p w:rsidR="00000000" w:rsidDel="00000000" w:rsidP="00000000" w:rsidRDefault="00000000" w:rsidRPr="00000000" w14:paraId="000000F7">
      <w:pPr>
        <w:jc w:val="center"/>
        <w:rPr>
          <w:b w:val="1"/>
        </w:rPr>
      </w:pPr>
      <w:r w:rsidDel="00000000" w:rsidR="00000000" w:rsidRPr="00000000">
        <w:rPr>
          <w:rtl w:val="0"/>
        </w:rPr>
      </w:r>
    </w:p>
    <w:p w:rsidR="00000000" w:rsidDel="00000000" w:rsidP="00000000" w:rsidRDefault="00000000" w:rsidRPr="00000000" w14:paraId="000000F8">
      <w:pPr>
        <w:jc w:val="center"/>
        <w:rPr>
          <w:b w:val="1"/>
        </w:rPr>
      </w:pPr>
      <w:r w:rsidDel="00000000" w:rsidR="00000000" w:rsidRPr="00000000">
        <w:rPr>
          <w:rtl w:val="0"/>
        </w:rPr>
      </w:r>
    </w:p>
    <w:p w:rsidR="00000000" w:rsidDel="00000000" w:rsidP="00000000" w:rsidRDefault="00000000" w:rsidRPr="00000000" w14:paraId="000000F9">
      <w:pPr>
        <w:jc w:val="center"/>
        <w:rPr>
          <w:b w:val="1"/>
        </w:rPr>
      </w:pPr>
      <w:r w:rsidDel="00000000" w:rsidR="00000000" w:rsidRPr="00000000">
        <w:rPr>
          <w:rtl w:val="0"/>
        </w:rPr>
      </w:r>
    </w:p>
    <w:p w:rsidR="00000000" w:rsidDel="00000000" w:rsidP="00000000" w:rsidRDefault="00000000" w:rsidRPr="00000000" w14:paraId="000000FA">
      <w:pPr>
        <w:jc w:val="center"/>
        <w:rPr>
          <w:b w:val="1"/>
        </w:rPr>
      </w:pPr>
      <w:r w:rsidDel="00000000" w:rsidR="00000000" w:rsidRPr="00000000">
        <w:rPr>
          <w:rtl w:val="0"/>
        </w:rPr>
      </w:r>
    </w:p>
    <w:p w:rsidR="00000000" w:rsidDel="00000000" w:rsidP="00000000" w:rsidRDefault="00000000" w:rsidRPr="00000000" w14:paraId="000000FB">
      <w:pPr>
        <w:jc w:val="center"/>
        <w:rPr>
          <w:b w:val="1"/>
        </w:rPr>
      </w:pPr>
      <w:r w:rsidDel="00000000" w:rsidR="00000000" w:rsidRPr="00000000">
        <w:rPr>
          <w:rtl w:val="0"/>
        </w:rPr>
      </w:r>
    </w:p>
    <w:p w:rsidR="00000000" w:rsidDel="00000000" w:rsidP="00000000" w:rsidRDefault="00000000" w:rsidRPr="00000000" w14:paraId="000000FC">
      <w:pPr>
        <w:jc w:val="center"/>
        <w:rPr>
          <w:b w:val="1"/>
        </w:rPr>
      </w:pPr>
      <w:r w:rsidDel="00000000" w:rsidR="00000000" w:rsidRPr="00000000">
        <w:rPr>
          <w:rtl w:val="0"/>
        </w:rPr>
      </w:r>
    </w:p>
    <w:p w:rsidR="00000000" w:rsidDel="00000000" w:rsidP="00000000" w:rsidRDefault="00000000" w:rsidRPr="00000000" w14:paraId="000000FD">
      <w:pPr>
        <w:jc w:val="center"/>
        <w:rPr>
          <w:b w:val="1"/>
        </w:rPr>
      </w:pPr>
      <w:r w:rsidDel="00000000" w:rsidR="00000000" w:rsidRPr="00000000">
        <w:rPr>
          <w:rtl w:val="0"/>
        </w:rPr>
      </w:r>
    </w:p>
    <w:p w:rsidR="00000000" w:rsidDel="00000000" w:rsidP="00000000" w:rsidRDefault="00000000" w:rsidRPr="00000000" w14:paraId="000000FE">
      <w:pPr>
        <w:jc w:val="center"/>
        <w:rPr>
          <w:b w:val="1"/>
        </w:rPr>
      </w:pPr>
      <w:r w:rsidDel="00000000" w:rsidR="00000000" w:rsidRPr="00000000">
        <w:rPr>
          <w:rtl w:val="0"/>
        </w:rPr>
      </w:r>
    </w:p>
    <w:p w:rsidR="00000000" w:rsidDel="00000000" w:rsidP="00000000" w:rsidRDefault="00000000" w:rsidRPr="00000000" w14:paraId="000000FF">
      <w:pPr>
        <w:jc w:val="center"/>
        <w:rPr>
          <w:b w:val="1"/>
        </w:rPr>
      </w:pPr>
      <w:r w:rsidDel="00000000" w:rsidR="00000000" w:rsidRPr="00000000">
        <w:rPr>
          <w:rtl w:val="0"/>
        </w:rPr>
      </w:r>
    </w:p>
    <w:p w:rsidR="00000000" w:rsidDel="00000000" w:rsidP="00000000" w:rsidRDefault="00000000" w:rsidRPr="00000000" w14:paraId="00000100">
      <w:pPr>
        <w:jc w:val="left"/>
        <w:rPr>
          <w:b w:val="1"/>
        </w:rPr>
      </w:pPr>
      <w:r w:rsidDel="00000000" w:rsidR="00000000" w:rsidRPr="00000000">
        <w:rPr>
          <w:rtl w:val="0"/>
        </w:rPr>
      </w:r>
    </w:p>
    <w:p w:rsidR="00000000" w:rsidDel="00000000" w:rsidP="00000000" w:rsidRDefault="00000000" w:rsidRPr="00000000" w14:paraId="00000101">
      <w:pPr>
        <w:jc w:val="left"/>
        <w:rPr>
          <w:b w:val="1"/>
        </w:rPr>
      </w:pPr>
      <w:r w:rsidDel="00000000" w:rsidR="00000000" w:rsidRPr="00000000">
        <w:rPr>
          <w:rtl w:val="0"/>
        </w:rPr>
      </w:r>
    </w:p>
    <w:p w:rsidR="00000000" w:rsidDel="00000000" w:rsidP="00000000" w:rsidRDefault="00000000" w:rsidRPr="00000000" w14:paraId="00000102">
      <w:pPr>
        <w:jc w:val="center"/>
        <w:rPr>
          <w:b w:val="1"/>
        </w:rPr>
      </w:pPr>
      <w:r w:rsidDel="00000000" w:rsidR="00000000" w:rsidRPr="00000000">
        <w:rPr>
          <w:b w:val="1"/>
          <w:rtl w:val="0"/>
        </w:rPr>
        <w:t xml:space="preserve">Load Cifar-10 dataset (Erick)</w:t>
      </w:r>
    </w:p>
    <w:p w:rsidR="00000000" w:rsidDel="00000000" w:rsidP="00000000" w:rsidRDefault="00000000" w:rsidRPr="00000000" w14:paraId="00000103">
      <w:pPr>
        <w:jc w:val="left"/>
        <w:rPr>
          <w:b w:val="1"/>
        </w:rPr>
      </w:pPr>
      <w:r w:rsidDel="00000000" w:rsidR="00000000" w:rsidRPr="00000000">
        <w:rPr>
          <w:b w:val="1"/>
        </w:rPr>
        <w:drawing>
          <wp:inline distB="114300" distT="114300" distL="114300" distR="114300">
            <wp:extent cx="5943600" cy="2286000"/>
            <wp:effectExtent b="0" l="0" r="0" t="0"/>
            <wp:docPr id="89" name="image85.png"/>
            <a:graphic>
              <a:graphicData uri="http://schemas.openxmlformats.org/drawingml/2006/picture">
                <pic:pic>
                  <pic:nvPicPr>
                    <pic:cNvPr id="0" name="image85.png"/>
                    <pic:cNvPicPr preferRelativeResize="0"/>
                  </pic:nvPicPr>
                  <pic:blipFill>
                    <a:blip r:embed="rId4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b w:val="1"/>
        </w:rPr>
      </w:pPr>
      <w:r w:rsidDel="00000000" w:rsidR="00000000" w:rsidRPr="00000000">
        <w:rPr>
          <w:rtl w:val="0"/>
        </w:rPr>
      </w:r>
    </w:p>
    <w:p w:rsidR="00000000" w:rsidDel="00000000" w:rsidP="00000000" w:rsidRDefault="00000000" w:rsidRPr="00000000" w14:paraId="00000105">
      <w:pPr>
        <w:jc w:val="center"/>
        <w:rPr>
          <w:b w:val="1"/>
        </w:rPr>
      </w:pPr>
      <w:r w:rsidDel="00000000" w:rsidR="00000000" w:rsidRPr="00000000">
        <w:rPr>
          <w:rtl w:val="0"/>
        </w:rPr>
      </w:r>
    </w:p>
    <w:p w:rsidR="00000000" w:rsidDel="00000000" w:rsidP="00000000" w:rsidRDefault="00000000" w:rsidRPr="00000000" w14:paraId="00000106">
      <w:pPr>
        <w:jc w:val="center"/>
        <w:rPr>
          <w:b w:val="1"/>
        </w:rPr>
      </w:pPr>
      <w:r w:rsidDel="00000000" w:rsidR="00000000" w:rsidRPr="00000000">
        <w:rPr>
          <w:rtl w:val="0"/>
        </w:rPr>
      </w:r>
    </w:p>
    <w:p w:rsidR="00000000" w:rsidDel="00000000" w:rsidP="00000000" w:rsidRDefault="00000000" w:rsidRPr="00000000" w14:paraId="00000107">
      <w:pPr>
        <w:jc w:val="center"/>
        <w:rPr>
          <w:b w:val="1"/>
        </w:rPr>
      </w:pPr>
      <w:r w:rsidDel="00000000" w:rsidR="00000000" w:rsidRPr="00000000">
        <w:rPr>
          <w:b w:val="1"/>
          <w:rtl w:val="0"/>
        </w:rPr>
        <w:t xml:space="preserve">Filter data (Erick)</w:t>
      </w:r>
    </w:p>
    <w:p w:rsidR="00000000" w:rsidDel="00000000" w:rsidP="00000000" w:rsidRDefault="00000000" w:rsidRPr="00000000" w14:paraId="00000108">
      <w:pPr>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133748</wp:posOffset>
            </wp:positionV>
            <wp:extent cx="3810000" cy="1400175"/>
            <wp:effectExtent b="0" l="0" r="0" t="0"/>
            <wp:wrapSquare wrapText="bothSides" distB="114300" distT="114300" distL="114300" distR="114300"/>
            <wp:docPr id="75"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3810000" cy="1400175"/>
                    </a:xfrm>
                    <a:prstGeom prst="rect"/>
                    <a:ln/>
                  </pic:spPr>
                </pic:pic>
              </a:graphicData>
            </a:graphic>
          </wp:anchor>
        </w:drawing>
      </w:r>
    </w:p>
    <w:p w:rsidR="00000000" w:rsidDel="00000000" w:rsidP="00000000" w:rsidRDefault="00000000" w:rsidRPr="00000000" w14:paraId="00000109">
      <w:pPr>
        <w:jc w:val="left"/>
        <w:rPr>
          <w:b w:val="1"/>
        </w:rPr>
      </w:pPr>
      <w:r w:rsidDel="00000000" w:rsidR="00000000" w:rsidRPr="00000000">
        <w:rPr>
          <w:rtl w:val="0"/>
        </w:rPr>
      </w:r>
    </w:p>
    <w:p w:rsidR="00000000" w:rsidDel="00000000" w:rsidP="00000000" w:rsidRDefault="00000000" w:rsidRPr="00000000" w14:paraId="0000010A">
      <w:pPr>
        <w:jc w:val="left"/>
        <w:rPr>
          <w:b w:val="1"/>
        </w:rPr>
      </w:pPr>
      <w:r w:rsidDel="00000000" w:rsidR="00000000" w:rsidRPr="00000000">
        <w:rPr>
          <w:rtl w:val="0"/>
        </w:rPr>
      </w:r>
    </w:p>
    <w:p w:rsidR="00000000" w:rsidDel="00000000" w:rsidP="00000000" w:rsidRDefault="00000000" w:rsidRPr="00000000" w14:paraId="0000010B">
      <w:pPr>
        <w:jc w:val="left"/>
        <w:rPr>
          <w:b w:val="1"/>
        </w:rPr>
      </w:pPr>
      <w:r w:rsidDel="00000000" w:rsidR="00000000" w:rsidRPr="00000000">
        <w:rPr>
          <w:rtl w:val="0"/>
        </w:rPr>
      </w:r>
    </w:p>
    <w:p w:rsidR="00000000" w:rsidDel="00000000" w:rsidP="00000000" w:rsidRDefault="00000000" w:rsidRPr="00000000" w14:paraId="0000010C">
      <w:pPr>
        <w:jc w:val="left"/>
        <w:rPr>
          <w:b w:val="1"/>
        </w:rPr>
      </w:pPr>
      <w:r w:rsidDel="00000000" w:rsidR="00000000" w:rsidRPr="00000000">
        <w:rPr>
          <w:rtl w:val="0"/>
        </w:rPr>
      </w:r>
    </w:p>
    <w:p w:rsidR="00000000" w:rsidDel="00000000" w:rsidP="00000000" w:rsidRDefault="00000000" w:rsidRPr="00000000" w14:paraId="0000010D">
      <w:pPr>
        <w:jc w:val="left"/>
        <w:rPr>
          <w:b w:val="1"/>
        </w:rPr>
      </w:pPr>
      <w:r w:rsidDel="00000000" w:rsidR="00000000" w:rsidRPr="00000000">
        <w:rPr>
          <w:rtl w:val="0"/>
        </w:rPr>
      </w:r>
    </w:p>
    <w:p w:rsidR="00000000" w:rsidDel="00000000" w:rsidP="00000000" w:rsidRDefault="00000000" w:rsidRPr="00000000" w14:paraId="0000010E">
      <w:pPr>
        <w:jc w:val="left"/>
        <w:rPr>
          <w:b w:val="1"/>
        </w:rPr>
      </w:pPr>
      <w:r w:rsidDel="00000000" w:rsidR="00000000" w:rsidRPr="00000000">
        <w:rPr>
          <w:rtl w:val="0"/>
        </w:rPr>
      </w:r>
    </w:p>
    <w:p w:rsidR="00000000" w:rsidDel="00000000" w:rsidP="00000000" w:rsidRDefault="00000000" w:rsidRPr="00000000" w14:paraId="0000010F">
      <w:pPr>
        <w:jc w:val="left"/>
        <w:rPr>
          <w:b w:val="1"/>
        </w:rPr>
      </w:pPr>
      <w:r w:rsidDel="00000000" w:rsidR="00000000" w:rsidRPr="00000000">
        <w:rPr>
          <w:rtl w:val="0"/>
        </w:rPr>
      </w:r>
    </w:p>
    <w:p w:rsidR="00000000" w:rsidDel="00000000" w:rsidP="00000000" w:rsidRDefault="00000000" w:rsidRPr="00000000" w14:paraId="00000110">
      <w:pPr>
        <w:jc w:val="left"/>
        <w:rPr>
          <w:b w:val="1"/>
        </w:rPr>
      </w:pPr>
      <w:r w:rsidDel="00000000" w:rsidR="00000000" w:rsidRPr="00000000">
        <w:rPr>
          <w:rtl w:val="0"/>
        </w:rPr>
      </w:r>
    </w:p>
    <w:p w:rsidR="00000000" w:rsidDel="00000000" w:rsidP="00000000" w:rsidRDefault="00000000" w:rsidRPr="00000000" w14:paraId="00000111">
      <w:pPr>
        <w:jc w:val="center"/>
        <w:rPr>
          <w:b w:val="1"/>
        </w:rPr>
      </w:pPr>
      <w:r w:rsidDel="00000000" w:rsidR="00000000" w:rsidRPr="00000000">
        <w:rPr>
          <w:rtl w:val="0"/>
        </w:rPr>
      </w:r>
    </w:p>
    <w:p w:rsidR="00000000" w:rsidDel="00000000" w:rsidP="00000000" w:rsidRDefault="00000000" w:rsidRPr="00000000" w14:paraId="00000112">
      <w:pPr>
        <w:jc w:val="center"/>
        <w:rPr>
          <w:b w:val="1"/>
        </w:rPr>
      </w:pPr>
      <w:r w:rsidDel="00000000" w:rsidR="00000000" w:rsidRPr="00000000">
        <w:rPr>
          <w:b w:val="1"/>
          <w:rtl w:val="0"/>
        </w:rPr>
        <w:t xml:space="preserve">Convert images to grayscale (Erick)</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2581275</wp:posOffset>
            </wp:positionV>
            <wp:extent cx="5943600" cy="1435100"/>
            <wp:effectExtent b="0" l="0" r="0" t="0"/>
            <wp:wrapSquare wrapText="bothSides" distB="114300" distT="114300" distL="114300" distR="114300"/>
            <wp:docPr id="40"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943600" cy="1435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5819775" cy="2133600"/>
            <wp:effectExtent b="0" l="0" r="0" t="0"/>
            <wp:wrapSquare wrapText="bothSides" distB="114300" distT="114300" distL="114300" distR="114300"/>
            <wp:docPr id="77" name="image71.png"/>
            <a:graphic>
              <a:graphicData uri="http://schemas.openxmlformats.org/drawingml/2006/picture">
                <pic:pic>
                  <pic:nvPicPr>
                    <pic:cNvPr id="0" name="image71.png"/>
                    <pic:cNvPicPr preferRelativeResize="0"/>
                  </pic:nvPicPr>
                  <pic:blipFill>
                    <a:blip r:embed="rId51"/>
                    <a:srcRect b="0" l="0" r="0" t="0"/>
                    <a:stretch>
                      <a:fillRect/>
                    </a:stretch>
                  </pic:blipFill>
                  <pic:spPr>
                    <a:xfrm>
                      <a:off x="0" y="0"/>
                      <a:ext cx="5819775" cy="2133600"/>
                    </a:xfrm>
                    <a:prstGeom prst="rect"/>
                    <a:ln/>
                  </pic:spPr>
                </pic:pic>
              </a:graphicData>
            </a:graphic>
          </wp:anchor>
        </w:drawing>
      </w:r>
    </w:p>
    <w:p w:rsidR="00000000" w:rsidDel="00000000" w:rsidP="00000000" w:rsidRDefault="00000000" w:rsidRPr="00000000" w14:paraId="00000113">
      <w:pPr>
        <w:jc w:val="center"/>
        <w:rPr>
          <w:b w:val="1"/>
        </w:rPr>
      </w:pPr>
      <w:r w:rsidDel="00000000" w:rsidR="00000000" w:rsidRPr="00000000">
        <w:rPr>
          <w:b w:val="1"/>
          <w:rtl w:val="0"/>
        </w:rPr>
        <w:t xml:space="preserve">Display a sample image(Erick) </w:t>
      </w:r>
    </w:p>
    <w:p w:rsidR="00000000" w:rsidDel="00000000" w:rsidP="00000000" w:rsidRDefault="00000000" w:rsidRPr="00000000" w14:paraId="00000114">
      <w:pPr>
        <w:jc w:val="center"/>
        <w:rPr>
          <w:b w:val="1"/>
        </w:rPr>
      </w:pPr>
      <w:r w:rsidDel="00000000" w:rsidR="00000000" w:rsidRPr="00000000">
        <w:rPr>
          <w:rtl w:val="0"/>
        </w:rPr>
      </w:r>
    </w:p>
    <w:p w:rsidR="00000000" w:rsidDel="00000000" w:rsidP="00000000" w:rsidRDefault="00000000" w:rsidRPr="00000000" w14:paraId="00000115">
      <w:pPr>
        <w:jc w:val="center"/>
        <w:rPr>
          <w:b w:val="1"/>
        </w:rPr>
      </w:pPr>
      <w:r w:rsidDel="00000000" w:rsidR="00000000" w:rsidRPr="00000000">
        <w:rPr>
          <w:rtl w:val="0"/>
        </w:rPr>
      </w:r>
    </w:p>
    <w:p w:rsidR="00000000" w:rsidDel="00000000" w:rsidP="00000000" w:rsidRDefault="00000000" w:rsidRPr="00000000" w14:paraId="00000116">
      <w:pPr>
        <w:jc w:val="center"/>
        <w:rPr>
          <w:b w:val="1"/>
        </w:rPr>
      </w:pPr>
      <w:r w:rsidDel="00000000" w:rsidR="00000000" w:rsidRPr="00000000">
        <w:rPr>
          <w:rtl w:val="0"/>
        </w:rPr>
      </w:r>
    </w:p>
    <w:p w:rsidR="00000000" w:rsidDel="00000000" w:rsidP="00000000" w:rsidRDefault="00000000" w:rsidRPr="00000000" w14:paraId="00000117">
      <w:pPr>
        <w:jc w:val="center"/>
        <w:rPr>
          <w:b w:val="1"/>
        </w:rPr>
      </w:pPr>
      <w:r w:rsidDel="00000000" w:rsidR="00000000" w:rsidRPr="00000000">
        <w:rPr>
          <w:rtl w:val="0"/>
        </w:rPr>
      </w:r>
    </w:p>
    <w:p w:rsidR="00000000" w:rsidDel="00000000" w:rsidP="00000000" w:rsidRDefault="00000000" w:rsidRPr="00000000" w14:paraId="00000118">
      <w:pPr>
        <w:jc w:val="center"/>
        <w:rPr>
          <w:b w:val="1"/>
        </w:rPr>
      </w:pPr>
      <w:r w:rsidDel="00000000" w:rsidR="00000000" w:rsidRPr="00000000">
        <w:rPr>
          <w:rtl w:val="0"/>
        </w:rPr>
      </w:r>
    </w:p>
    <w:p w:rsidR="00000000" w:rsidDel="00000000" w:rsidP="00000000" w:rsidRDefault="00000000" w:rsidRPr="00000000" w14:paraId="00000119">
      <w:pPr>
        <w:jc w:val="center"/>
        <w:rPr>
          <w:b w:val="1"/>
        </w:rPr>
      </w:pPr>
      <w:r w:rsidDel="00000000" w:rsidR="00000000" w:rsidRPr="00000000">
        <w:rPr>
          <w:rtl w:val="0"/>
        </w:rPr>
      </w:r>
    </w:p>
    <w:p w:rsidR="00000000" w:rsidDel="00000000" w:rsidP="00000000" w:rsidRDefault="00000000" w:rsidRPr="00000000" w14:paraId="0000011A">
      <w:pPr>
        <w:jc w:val="center"/>
        <w:rPr>
          <w:b w:val="1"/>
        </w:rPr>
      </w:pPr>
      <w:r w:rsidDel="00000000" w:rsidR="00000000" w:rsidRPr="00000000">
        <w:rPr>
          <w:b w:val="1"/>
        </w:rPr>
        <w:drawing>
          <wp:inline distB="114300" distT="114300" distL="114300" distR="114300">
            <wp:extent cx="5362575" cy="5067300"/>
            <wp:effectExtent b="0" l="0" r="0" t="0"/>
            <wp:docPr id="23"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36257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b w:val="1"/>
        </w:rPr>
      </w:pPr>
      <w:r w:rsidDel="00000000" w:rsidR="00000000" w:rsidRPr="00000000">
        <w:rPr>
          <w:b w:val="1"/>
          <w:rtl w:val="0"/>
        </w:rPr>
        <w:t xml:space="preserve">Training a machine learning (Erick)</w:t>
      </w:r>
      <w:r w:rsidDel="00000000" w:rsidR="00000000" w:rsidRPr="00000000">
        <w:rPr>
          <w:b w:val="1"/>
        </w:rPr>
        <w:drawing>
          <wp:inline distB="114300" distT="114300" distL="114300" distR="114300">
            <wp:extent cx="5943600" cy="3784600"/>
            <wp:effectExtent b="0" l="0" r="0" t="0"/>
            <wp:docPr id="92" name="image89.png"/>
            <a:graphic>
              <a:graphicData uri="http://schemas.openxmlformats.org/drawingml/2006/picture">
                <pic:pic>
                  <pic:nvPicPr>
                    <pic:cNvPr id="0" name="image89.png"/>
                    <pic:cNvPicPr preferRelativeResize="0"/>
                  </pic:nvPicPr>
                  <pic:blipFill>
                    <a:blip r:embed="rId53"/>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pPr>
      <w:r w:rsidDel="00000000" w:rsidR="00000000" w:rsidRPr="00000000">
        <w:rPr/>
        <w:drawing>
          <wp:inline distB="114300" distT="114300" distL="114300" distR="114300">
            <wp:extent cx="5943600" cy="3136900"/>
            <wp:effectExtent b="0" l="0" r="0" t="0"/>
            <wp:docPr id="76"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b w:val="1"/>
        </w:rPr>
      </w:pPr>
      <w:r w:rsidDel="00000000" w:rsidR="00000000" w:rsidRPr="00000000">
        <w:rPr>
          <w:b w:val="1"/>
          <w:rtl w:val="0"/>
        </w:rPr>
        <w:t xml:space="preserve">Installing the necessary libraries (Melvis)</w:t>
      </w:r>
    </w:p>
    <w:p w:rsidR="00000000" w:rsidDel="00000000" w:rsidP="00000000" w:rsidRDefault="00000000" w:rsidRPr="00000000" w14:paraId="0000011E">
      <w:pPr>
        <w:jc w:val="center"/>
        <w:rPr>
          <w:b w:val="1"/>
        </w:rPr>
      </w:pPr>
      <w:r w:rsidDel="00000000" w:rsidR="00000000" w:rsidRPr="00000000">
        <w:rPr>
          <w:b w:val="1"/>
        </w:rPr>
        <w:drawing>
          <wp:inline distB="114300" distT="114300" distL="114300" distR="114300">
            <wp:extent cx="5943600" cy="3136900"/>
            <wp:effectExtent b="0" l="0" r="0" t="0"/>
            <wp:docPr id="73"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b w:val="1"/>
        </w:rPr>
      </w:pPr>
      <w:r w:rsidDel="00000000" w:rsidR="00000000" w:rsidRPr="00000000">
        <w:rPr>
          <w:b w:val="1"/>
          <w:rtl w:val="0"/>
        </w:rPr>
        <w:t xml:space="preserve">Importing these libraries into the notebook and loading the CIFAR-10 dataset (Melvis)</w:t>
      </w:r>
    </w:p>
    <w:p w:rsidR="00000000" w:rsidDel="00000000" w:rsidP="00000000" w:rsidRDefault="00000000" w:rsidRPr="00000000" w14:paraId="00000120">
      <w:pPr>
        <w:jc w:val="center"/>
        <w:rPr>
          <w:b w:val="1"/>
        </w:rPr>
      </w:pPr>
      <w:r w:rsidDel="00000000" w:rsidR="00000000" w:rsidRPr="00000000">
        <w:rPr>
          <w:rtl w:val="0"/>
        </w:rPr>
      </w:r>
    </w:p>
    <w:p w:rsidR="00000000" w:rsidDel="00000000" w:rsidP="00000000" w:rsidRDefault="00000000" w:rsidRPr="00000000" w14:paraId="00000121">
      <w:pPr>
        <w:jc w:val="center"/>
        <w:rPr>
          <w:b w:val="1"/>
        </w:rPr>
      </w:pPr>
      <w:r w:rsidDel="00000000" w:rsidR="00000000" w:rsidRPr="00000000">
        <w:rPr>
          <w:b w:val="1"/>
        </w:rPr>
        <w:drawing>
          <wp:inline distB="114300" distT="114300" distL="114300" distR="114300">
            <wp:extent cx="5943600" cy="3136900"/>
            <wp:effectExtent b="0" l="0" r="0" t="0"/>
            <wp:docPr id="8"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b w:val="1"/>
        </w:rPr>
      </w:pPr>
      <w:r w:rsidDel="00000000" w:rsidR="00000000" w:rsidRPr="00000000">
        <w:rPr>
          <w:b w:val="1"/>
          <w:rtl w:val="0"/>
        </w:rPr>
        <w:t xml:space="preserve">Filtering data for the chosen classes and adjusting the images (Melvis)</w:t>
      </w:r>
    </w:p>
    <w:p w:rsidR="00000000" w:rsidDel="00000000" w:rsidP="00000000" w:rsidRDefault="00000000" w:rsidRPr="00000000" w14:paraId="00000123">
      <w:pPr>
        <w:jc w:val="center"/>
        <w:rPr>
          <w:b w:val="1"/>
        </w:rPr>
      </w:pPr>
      <w:r w:rsidDel="00000000" w:rsidR="00000000" w:rsidRPr="00000000">
        <w:rPr>
          <w:b w:val="1"/>
        </w:rPr>
        <w:drawing>
          <wp:inline distB="114300" distT="114300" distL="114300" distR="114300">
            <wp:extent cx="5943600" cy="3136900"/>
            <wp:effectExtent b="0" l="0" r="0" t="0"/>
            <wp:docPr id="65"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b w:val="1"/>
        </w:rPr>
      </w:pPr>
      <w:r w:rsidDel="00000000" w:rsidR="00000000" w:rsidRPr="00000000">
        <w:rPr>
          <w:b w:val="1"/>
          <w:rtl w:val="0"/>
        </w:rPr>
        <w:t xml:space="preserve">Sample image (Melvis)</w:t>
      </w:r>
    </w:p>
    <w:p w:rsidR="00000000" w:rsidDel="00000000" w:rsidP="00000000" w:rsidRDefault="00000000" w:rsidRPr="00000000" w14:paraId="00000125">
      <w:pPr>
        <w:jc w:val="center"/>
        <w:rPr>
          <w:b w:val="1"/>
        </w:rPr>
      </w:pPr>
      <w:r w:rsidDel="00000000" w:rsidR="00000000" w:rsidRPr="00000000">
        <w:rPr>
          <w:rtl w:val="0"/>
        </w:rPr>
      </w:r>
    </w:p>
    <w:p w:rsidR="00000000" w:rsidDel="00000000" w:rsidP="00000000" w:rsidRDefault="00000000" w:rsidRPr="00000000" w14:paraId="00000126">
      <w:pPr>
        <w:jc w:val="center"/>
        <w:rPr>
          <w:b w:val="1"/>
        </w:rPr>
      </w:pPr>
      <w:r w:rsidDel="00000000" w:rsidR="00000000" w:rsidRPr="00000000">
        <w:rPr>
          <w:b w:val="1"/>
        </w:rPr>
        <w:drawing>
          <wp:inline distB="114300" distT="114300" distL="114300" distR="114300">
            <wp:extent cx="5943600" cy="3136900"/>
            <wp:effectExtent b="0" l="0" r="0" t="0"/>
            <wp:docPr id="22"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b w:val="1"/>
        </w:rPr>
      </w:pPr>
      <w:r w:rsidDel="00000000" w:rsidR="00000000" w:rsidRPr="00000000">
        <w:rPr>
          <w:b w:val="1"/>
          <w:rtl w:val="0"/>
        </w:rPr>
        <w:t xml:space="preserve">Training and evaluating the model (Melvis)</w:t>
      </w:r>
    </w:p>
    <w:p w:rsidR="00000000" w:rsidDel="00000000" w:rsidP="00000000" w:rsidRDefault="00000000" w:rsidRPr="00000000" w14:paraId="00000128">
      <w:pPr>
        <w:jc w:val="center"/>
        <w:rPr>
          <w:b w:val="1"/>
        </w:rPr>
      </w:pPr>
      <w:r w:rsidDel="00000000" w:rsidR="00000000" w:rsidRPr="00000000">
        <w:rPr>
          <w:rtl w:val="0"/>
        </w:rPr>
      </w:r>
    </w:p>
    <w:p w:rsidR="00000000" w:rsidDel="00000000" w:rsidP="00000000" w:rsidRDefault="00000000" w:rsidRPr="00000000" w14:paraId="00000129">
      <w:pPr>
        <w:jc w:val="center"/>
        <w:rPr>
          <w:b w:val="1"/>
        </w:rPr>
      </w:pPr>
      <w:r w:rsidDel="00000000" w:rsidR="00000000" w:rsidRPr="00000000">
        <w:rPr>
          <w:b w:val="1"/>
        </w:rPr>
        <w:drawing>
          <wp:inline distB="114300" distT="114300" distL="114300" distR="114300">
            <wp:extent cx="5943600" cy="3136900"/>
            <wp:effectExtent b="0" l="0" r="0" t="0"/>
            <wp:docPr id="42"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b w:val="1"/>
        </w:rPr>
      </w:pPr>
      <w:r w:rsidDel="00000000" w:rsidR="00000000" w:rsidRPr="00000000">
        <w:rPr>
          <w:b w:val="1"/>
          <w:rtl w:val="0"/>
        </w:rPr>
        <w:t xml:space="preserve">Viewing the images in different stages (Melvis)</w:t>
      </w:r>
    </w:p>
    <w:p w:rsidR="00000000" w:rsidDel="00000000" w:rsidP="00000000" w:rsidRDefault="00000000" w:rsidRPr="00000000" w14:paraId="0000012B">
      <w:pPr>
        <w:jc w:val="center"/>
        <w:rPr>
          <w:b w:val="1"/>
        </w:rPr>
      </w:pPr>
      <w:r w:rsidDel="00000000" w:rsidR="00000000" w:rsidRPr="00000000">
        <w:rPr>
          <w:rtl w:val="0"/>
        </w:rPr>
      </w:r>
    </w:p>
    <w:p w:rsidR="00000000" w:rsidDel="00000000" w:rsidP="00000000" w:rsidRDefault="00000000" w:rsidRPr="00000000" w14:paraId="0000012C">
      <w:pPr>
        <w:jc w:val="center"/>
        <w:rPr>
          <w:b w:val="1"/>
        </w:rPr>
      </w:pPr>
      <w:r w:rsidDel="00000000" w:rsidR="00000000" w:rsidRPr="00000000">
        <w:rPr>
          <w:b w:val="1"/>
        </w:rPr>
        <w:drawing>
          <wp:inline distB="114300" distT="114300" distL="114300" distR="114300">
            <wp:extent cx="5943600" cy="3136900"/>
            <wp:effectExtent b="0" l="0" r="0" t="0"/>
            <wp:docPr id="80" name="image81.png"/>
            <a:graphic>
              <a:graphicData uri="http://schemas.openxmlformats.org/drawingml/2006/picture">
                <pic:pic>
                  <pic:nvPicPr>
                    <pic:cNvPr id="0" name="image81.png"/>
                    <pic:cNvPicPr preferRelativeResize="0"/>
                  </pic:nvPicPr>
                  <pic:blipFill>
                    <a:blip r:embed="rId6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b w:val="1"/>
        </w:rPr>
      </w:pPr>
      <w:r w:rsidDel="00000000" w:rsidR="00000000" w:rsidRPr="00000000">
        <w:rPr>
          <w:b w:val="1"/>
        </w:rPr>
        <w:drawing>
          <wp:inline distB="114300" distT="114300" distL="114300" distR="114300">
            <wp:extent cx="5943600" cy="3136900"/>
            <wp:effectExtent b="0" l="0" r="0" t="0"/>
            <wp:docPr id="61"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b w:val="1"/>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rtl w:val="0"/>
        </w:rPr>
      </w:r>
    </w:p>
    <w:p w:rsidR="00000000" w:rsidDel="00000000" w:rsidP="00000000" w:rsidRDefault="00000000" w:rsidRPr="00000000" w14:paraId="00000130">
      <w:pPr>
        <w:jc w:val="center"/>
        <w:rPr>
          <w:b w:val="1"/>
          <w:u w:val="single"/>
        </w:rPr>
      </w:pPr>
      <w:r w:rsidDel="00000000" w:rsidR="00000000" w:rsidRPr="00000000">
        <w:rPr>
          <w:rtl w:val="0"/>
        </w:rPr>
      </w:r>
    </w:p>
    <w:p w:rsidR="00000000" w:rsidDel="00000000" w:rsidP="00000000" w:rsidRDefault="00000000" w:rsidRPr="00000000" w14:paraId="00000131">
      <w:pPr>
        <w:jc w:val="center"/>
        <w:rPr>
          <w:b w:val="1"/>
          <w:u w:val="single"/>
        </w:rPr>
      </w:pPr>
      <w:r w:rsidDel="00000000" w:rsidR="00000000" w:rsidRPr="00000000">
        <w:rPr>
          <w:rtl w:val="0"/>
        </w:rPr>
      </w:r>
    </w:p>
    <w:p w:rsidR="00000000" w:rsidDel="00000000" w:rsidP="00000000" w:rsidRDefault="00000000" w:rsidRPr="00000000" w14:paraId="00000132">
      <w:pPr>
        <w:jc w:val="center"/>
        <w:rPr>
          <w:b w:val="1"/>
          <w:u w:val="single"/>
        </w:rPr>
      </w:pPr>
      <w:r w:rsidDel="00000000" w:rsidR="00000000" w:rsidRPr="00000000">
        <w:rPr>
          <w:rtl w:val="0"/>
        </w:rPr>
      </w:r>
    </w:p>
    <w:p w:rsidR="00000000" w:rsidDel="00000000" w:rsidP="00000000" w:rsidRDefault="00000000" w:rsidRPr="00000000" w14:paraId="00000133">
      <w:pPr>
        <w:jc w:val="center"/>
        <w:rPr>
          <w:b w:val="1"/>
          <w:u w:val="single"/>
        </w:rPr>
      </w:pPr>
      <w:r w:rsidDel="00000000" w:rsidR="00000000" w:rsidRPr="00000000">
        <w:rPr>
          <w:rtl w:val="0"/>
        </w:rPr>
      </w:r>
    </w:p>
    <w:p w:rsidR="00000000" w:rsidDel="00000000" w:rsidP="00000000" w:rsidRDefault="00000000" w:rsidRPr="00000000" w14:paraId="00000134">
      <w:pPr>
        <w:jc w:val="center"/>
        <w:rPr>
          <w:b w:val="1"/>
          <w:u w:val="single"/>
        </w:rPr>
      </w:pPr>
      <w:r w:rsidDel="00000000" w:rsidR="00000000" w:rsidRPr="00000000">
        <w:rPr>
          <w:rtl w:val="0"/>
        </w:rPr>
      </w:r>
    </w:p>
    <w:p w:rsidR="00000000" w:rsidDel="00000000" w:rsidP="00000000" w:rsidRDefault="00000000" w:rsidRPr="00000000" w14:paraId="00000135">
      <w:pPr>
        <w:jc w:val="center"/>
        <w:rPr>
          <w:b w:val="1"/>
          <w:u w:val="single"/>
        </w:rPr>
      </w:pPr>
      <w:r w:rsidDel="00000000" w:rsidR="00000000" w:rsidRPr="00000000">
        <w:rPr>
          <w:rtl w:val="0"/>
        </w:rPr>
      </w:r>
    </w:p>
    <w:p w:rsidR="00000000" w:rsidDel="00000000" w:rsidP="00000000" w:rsidRDefault="00000000" w:rsidRPr="00000000" w14:paraId="00000136">
      <w:pPr>
        <w:jc w:val="center"/>
        <w:rPr>
          <w:b w:val="1"/>
          <w:u w:val="single"/>
        </w:rPr>
      </w:pPr>
      <w:r w:rsidDel="00000000" w:rsidR="00000000" w:rsidRPr="00000000">
        <w:rPr>
          <w:rtl w:val="0"/>
        </w:rPr>
      </w:r>
    </w:p>
    <w:p w:rsidR="00000000" w:rsidDel="00000000" w:rsidP="00000000" w:rsidRDefault="00000000" w:rsidRPr="00000000" w14:paraId="00000137">
      <w:pPr>
        <w:jc w:val="center"/>
        <w:rPr>
          <w:b w:val="1"/>
          <w:u w:val="single"/>
        </w:rPr>
      </w:pPr>
      <w:r w:rsidDel="00000000" w:rsidR="00000000" w:rsidRPr="00000000">
        <w:rPr>
          <w:rtl w:val="0"/>
        </w:rPr>
      </w:r>
    </w:p>
    <w:p w:rsidR="00000000" w:rsidDel="00000000" w:rsidP="00000000" w:rsidRDefault="00000000" w:rsidRPr="00000000" w14:paraId="00000138">
      <w:pPr>
        <w:jc w:val="center"/>
        <w:rPr>
          <w:b w:val="1"/>
          <w:u w:val="single"/>
        </w:rPr>
      </w:pPr>
      <w:r w:rsidDel="00000000" w:rsidR="00000000" w:rsidRPr="00000000">
        <w:rPr>
          <w:rtl w:val="0"/>
        </w:rPr>
      </w:r>
    </w:p>
    <w:p w:rsidR="00000000" w:rsidDel="00000000" w:rsidP="00000000" w:rsidRDefault="00000000" w:rsidRPr="00000000" w14:paraId="00000139">
      <w:pPr>
        <w:jc w:val="center"/>
        <w:rPr>
          <w:b w:val="1"/>
          <w:u w:val="single"/>
        </w:rPr>
      </w:pPr>
      <w:r w:rsidDel="00000000" w:rsidR="00000000" w:rsidRPr="00000000">
        <w:rPr>
          <w:rtl w:val="0"/>
        </w:rPr>
      </w:r>
    </w:p>
    <w:p w:rsidR="00000000" w:rsidDel="00000000" w:rsidP="00000000" w:rsidRDefault="00000000" w:rsidRPr="00000000" w14:paraId="0000013A">
      <w:pPr>
        <w:jc w:val="center"/>
        <w:rPr>
          <w:b w:val="1"/>
          <w:u w:val="single"/>
        </w:rPr>
      </w:pPr>
      <w:r w:rsidDel="00000000" w:rsidR="00000000" w:rsidRPr="00000000">
        <w:rPr>
          <w:rtl w:val="0"/>
        </w:rPr>
      </w:r>
    </w:p>
    <w:p w:rsidR="00000000" w:rsidDel="00000000" w:rsidP="00000000" w:rsidRDefault="00000000" w:rsidRPr="00000000" w14:paraId="0000013B">
      <w:pPr>
        <w:jc w:val="center"/>
        <w:rPr>
          <w:b w:val="1"/>
          <w:u w:val="single"/>
        </w:rPr>
      </w:pPr>
      <w:r w:rsidDel="00000000" w:rsidR="00000000" w:rsidRPr="00000000">
        <w:rPr>
          <w:rtl w:val="0"/>
        </w:rPr>
      </w:r>
    </w:p>
    <w:p w:rsidR="00000000" w:rsidDel="00000000" w:rsidP="00000000" w:rsidRDefault="00000000" w:rsidRPr="00000000" w14:paraId="0000013C">
      <w:pPr>
        <w:jc w:val="center"/>
        <w:rPr>
          <w:b w:val="1"/>
          <w:u w:val="single"/>
        </w:rPr>
      </w:pPr>
      <w:r w:rsidDel="00000000" w:rsidR="00000000" w:rsidRPr="00000000">
        <w:rPr>
          <w:rtl w:val="0"/>
        </w:rPr>
      </w:r>
    </w:p>
    <w:p w:rsidR="00000000" w:rsidDel="00000000" w:rsidP="00000000" w:rsidRDefault="00000000" w:rsidRPr="00000000" w14:paraId="0000013D">
      <w:pPr>
        <w:jc w:val="center"/>
        <w:rPr>
          <w:b w:val="1"/>
          <w:u w:val="single"/>
        </w:rPr>
      </w:pPr>
      <w:r w:rsidDel="00000000" w:rsidR="00000000" w:rsidRPr="00000000">
        <w:rPr>
          <w:rtl w:val="0"/>
        </w:rPr>
      </w:r>
    </w:p>
    <w:p w:rsidR="00000000" w:rsidDel="00000000" w:rsidP="00000000" w:rsidRDefault="00000000" w:rsidRPr="00000000" w14:paraId="0000013E">
      <w:pPr>
        <w:jc w:val="center"/>
        <w:rPr>
          <w:b w:val="1"/>
          <w:u w:val="single"/>
        </w:rPr>
      </w:pPr>
      <w:r w:rsidDel="00000000" w:rsidR="00000000" w:rsidRPr="00000000">
        <w:rPr>
          <w:rtl w:val="0"/>
        </w:rPr>
      </w:r>
    </w:p>
    <w:p w:rsidR="00000000" w:rsidDel="00000000" w:rsidP="00000000" w:rsidRDefault="00000000" w:rsidRPr="00000000" w14:paraId="0000013F">
      <w:pPr>
        <w:jc w:val="center"/>
        <w:rPr>
          <w:b w:val="1"/>
          <w:u w:val="single"/>
        </w:rPr>
      </w:pPr>
      <w:r w:rsidDel="00000000" w:rsidR="00000000" w:rsidRPr="00000000">
        <w:rPr>
          <w:rtl w:val="0"/>
        </w:rPr>
      </w:r>
    </w:p>
    <w:p w:rsidR="00000000" w:rsidDel="00000000" w:rsidP="00000000" w:rsidRDefault="00000000" w:rsidRPr="00000000" w14:paraId="00000140">
      <w:pPr>
        <w:jc w:val="center"/>
        <w:rPr>
          <w:b w:val="1"/>
          <w:u w:val="single"/>
        </w:rPr>
      </w:pPr>
      <w:r w:rsidDel="00000000" w:rsidR="00000000" w:rsidRPr="00000000">
        <w:rPr>
          <w:rtl w:val="0"/>
        </w:rPr>
      </w:r>
    </w:p>
    <w:p w:rsidR="00000000" w:rsidDel="00000000" w:rsidP="00000000" w:rsidRDefault="00000000" w:rsidRPr="00000000" w14:paraId="00000141">
      <w:pPr>
        <w:jc w:val="center"/>
        <w:rPr>
          <w:b w:val="1"/>
          <w:u w:val="single"/>
        </w:rPr>
      </w:pPr>
      <w:r w:rsidDel="00000000" w:rsidR="00000000" w:rsidRPr="00000000">
        <w:rPr>
          <w:rtl w:val="0"/>
        </w:rPr>
      </w:r>
    </w:p>
    <w:p w:rsidR="00000000" w:rsidDel="00000000" w:rsidP="00000000" w:rsidRDefault="00000000" w:rsidRPr="00000000" w14:paraId="00000142">
      <w:pPr>
        <w:jc w:val="center"/>
        <w:rPr>
          <w:b w:val="1"/>
          <w:u w:val="single"/>
        </w:rPr>
      </w:pPr>
      <w:r w:rsidDel="00000000" w:rsidR="00000000" w:rsidRPr="00000000">
        <w:rPr>
          <w:rtl w:val="0"/>
        </w:rPr>
      </w:r>
    </w:p>
    <w:p w:rsidR="00000000" w:rsidDel="00000000" w:rsidP="00000000" w:rsidRDefault="00000000" w:rsidRPr="00000000" w14:paraId="00000143">
      <w:pPr>
        <w:jc w:val="center"/>
        <w:rPr>
          <w:b w:val="1"/>
          <w:u w:val="single"/>
        </w:rPr>
      </w:pPr>
      <w:r w:rsidDel="00000000" w:rsidR="00000000" w:rsidRPr="00000000">
        <w:rPr>
          <w:rtl w:val="0"/>
        </w:rPr>
      </w:r>
    </w:p>
    <w:p w:rsidR="00000000" w:rsidDel="00000000" w:rsidP="00000000" w:rsidRDefault="00000000" w:rsidRPr="00000000" w14:paraId="00000144">
      <w:pPr>
        <w:jc w:val="center"/>
        <w:rPr>
          <w:b w:val="1"/>
          <w:u w:val="single"/>
        </w:rPr>
      </w:pPr>
      <w:r w:rsidDel="00000000" w:rsidR="00000000" w:rsidRPr="00000000">
        <w:rPr>
          <w:rtl w:val="0"/>
        </w:rPr>
      </w:r>
    </w:p>
    <w:p w:rsidR="00000000" w:rsidDel="00000000" w:rsidP="00000000" w:rsidRDefault="00000000" w:rsidRPr="00000000" w14:paraId="00000145">
      <w:pPr>
        <w:jc w:val="center"/>
        <w:rPr>
          <w:b w:val="1"/>
          <w:u w:val="single"/>
        </w:rPr>
      </w:pPr>
      <w:r w:rsidDel="00000000" w:rsidR="00000000" w:rsidRPr="00000000">
        <w:rPr>
          <w:rtl w:val="0"/>
        </w:rPr>
      </w:r>
    </w:p>
    <w:p w:rsidR="00000000" w:rsidDel="00000000" w:rsidP="00000000" w:rsidRDefault="00000000" w:rsidRPr="00000000" w14:paraId="00000146">
      <w:pPr>
        <w:jc w:val="center"/>
        <w:rPr>
          <w:b w:val="1"/>
          <w:u w:val="single"/>
        </w:rPr>
      </w:pPr>
      <w:r w:rsidDel="00000000" w:rsidR="00000000" w:rsidRPr="00000000">
        <w:rPr>
          <w:rtl w:val="0"/>
        </w:rPr>
      </w:r>
    </w:p>
    <w:p w:rsidR="00000000" w:rsidDel="00000000" w:rsidP="00000000" w:rsidRDefault="00000000" w:rsidRPr="00000000" w14:paraId="00000147">
      <w:pPr>
        <w:jc w:val="center"/>
        <w:rPr>
          <w:b w:val="1"/>
          <w:u w:val="single"/>
        </w:rPr>
      </w:pPr>
      <w:r w:rsidDel="00000000" w:rsidR="00000000" w:rsidRPr="00000000">
        <w:rPr>
          <w:rtl w:val="0"/>
        </w:rPr>
      </w:r>
    </w:p>
    <w:p w:rsidR="00000000" w:rsidDel="00000000" w:rsidP="00000000" w:rsidRDefault="00000000" w:rsidRPr="00000000" w14:paraId="00000148">
      <w:pPr>
        <w:jc w:val="center"/>
        <w:rPr>
          <w:b w:val="1"/>
          <w:u w:val="single"/>
        </w:rPr>
      </w:pPr>
      <w:r w:rsidDel="00000000" w:rsidR="00000000" w:rsidRPr="00000000">
        <w:rPr>
          <w:rtl w:val="0"/>
        </w:rPr>
      </w:r>
    </w:p>
    <w:p w:rsidR="00000000" w:rsidDel="00000000" w:rsidP="00000000" w:rsidRDefault="00000000" w:rsidRPr="00000000" w14:paraId="00000149">
      <w:pPr>
        <w:jc w:val="center"/>
        <w:rPr>
          <w:b w:val="1"/>
          <w:color w:val="2d3b45"/>
          <w:sz w:val="24"/>
          <w:szCs w:val="24"/>
          <w:u w:val="single"/>
        </w:rPr>
      </w:pPr>
      <w:r w:rsidDel="00000000" w:rsidR="00000000" w:rsidRPr="00000000">
        <w:rPr>
          <w:b w:val="1"/>
          <w:u w:val="single"/>
          <w:rtl w:val="0"/>
        </w:rPr>
        <w:t xml:space="preserve">2024 Image Processing and ML for CV   with creating dataset Results</w:t>
      </w:r>
      <w:r w:rsidDel="00000000" w:rsidR="00000000" w:rsidRPr="00000000">
        <w:rPr>
          <w:rtl w:val="0"/>
        </w:rPr>
      </w:r>
    </w:p>
    <w:p w:rsidR="00000000" w:rsidDel="00000000" w:rsidP="00000000" w:rsidRDefault="00000000" w:rsidRPr="00000000" w14:paraId="0000014A">
      <w:pPr>
        <w:pStyle w:val="Heading5"/>
        <w:keepNext w:val="0"/>
        <w:keepLines w:val="0"/>
        <w:shd w:fill="ffffff" w:val="clear"/>
        <w:spacing w:after="100" w:before="100" w:line="360" w:lineRule="auto"/>
        <w:jc w:val="center"/>
        <w:rPr>
          <w:color w:val="2d3b45"/>
          <w:sz w:val="24"/>
          <w:szCs w:val="24"/>
        </w:rPr>
      </w:pPr>
      <w:bookmarkStart w:colFirst="0" w:colLast="0" w:name="_6j17tpgjk9tp" w:id="0"/>
      <w:bookmarkEnd w:id="0"/>
      <w:r w:rsidDel="00000000" w:rsidR="00000000" w:rsidRPr="00000000">
        <w:rPr>
          <w:color w:val="2d3b45"/>
          <w:sz w:val="24"/>
          <w:szCs w:val="24"/>
        </w:rPr>
        <w:drawing>
          <wp:inline distB="114300" distT="114300" distL="114300" distR="114300">
            <wp:extent cx="5943600" cy="2832100"/>
            <wp:effectExtent b="0" l="0" r="0" t="0"/>
            <wp:docPr id="44"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b w:val="1"/>
        </w:rPr>
      </w:pPr>
      <w:r w:rsidDel="00000000" w:rsidR="00000000" w:rsidRPr="00000000">
        <w:rPr>
          <w:b w:val="1"/>
          <w:rtl w:val="0"/>
        </w:rPr>
        <w:t xml:space="preserve">Fig 20: Importing Libraries (Matt)</w:t>
      </w:r>
    </w:p>
    <w:p w:rsidR="00000000" w:rsidDel="00000000" w:rsidP="00000000" w:rsidRDefault="00000000" w:rsidRPr="00000000" w14:paraId="0000014C">
      <w:pPr>
        <w:jc w:val="center"/>
        <w:rPr>
          <w:b w:val="1"/>
        </w:rPr>
      </w:pPr>
      <w:r w:rsidDel="00000000" w:rsidR="00000000" w:rsidRPr="00000000">
        <w:rPr>
          <w:rtl w:val="0"/>
        </w:rPr>
      </w:r>
    </w:p>
    <w:p w:rsidR="00000000" w:rsidDel="00000000" w:rsidP="00000000" w:rsidRDefault="00000000" w:rsidRPr="00000000" w14:paraId="0000014D">
      <w:pPr>
        <w:jc w:val="center"/>
        <w:rPr>
          <w:b w:val="1"/>
        </w:rPr>
      </w:pPr>
      <w:r w:rsidDel="00000000" w:rsidR="00000000" w:rsidRPr="00000000">
        <w:rPr>
          <w:b w:val="1"/>
        </w:rPr>
        <w:drawing>
          <wp:inline distB="114300" distT="114300" distL="114300" distR="114300">
            <wp:extent cx="4724400" cy="1562100"/>
            <wp:effectExtent b="0" l="0" r="0" t="0"/>
            <wp:docPr id="28"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47244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b w:val="1"/>
        </w:rPr>
      </w:pPr>
      <w:r w:rsidDel="00000000" w:rsidR="00000000" w:rsidRPr="00000000">
        <w:rPr>
          <w:b w:val="1"/>
          <w:rtl w:val="0"/>
        </w:rPr>
        <w:t xml:space="preserve">Fig 20: Importing Libraries (Brooke)</w:t>
      </w:r>
    </w:p>
    <w:p w:rsidR="00000000" w:rsidDel="00000000" w:rsidP="00000000" w:rsidRDefault="00000000" w:rsidRPr="00000000" w14:paraId="0000014F">
      <w:pPr>
        <w:jc w:val="center"/>
        <w:rPr>
          <w:b w:val="1"/>
        </w:rPr>
      </w:pPr>
      <w:r w:rsidDel="00000000" w:rsidR="00000000" w:rsidRPr="00000000">
        <w:rPr>
          <w:rtl w:val="0"/>
        </w:rPr>
      </w:r>
    </w:p>
    <w:p w:rsidR="00000000" w:rsidDel="00000000" w:rsidP="00000000" w:rsidRDefault="00000000" w:rsidRPr="00000000" w14:paraId="00000150">
      <w:pPr>
        <w:jc w:val="center"/>
        <w:rPr>
          <w:b w:val="1"/>
        </w:rPr>
      </w:pPr>
      <w:r w:rsidDel="00000000" w:rsidR="00000000" w:rsidRPr="00000000">
        <w:rPr>
          <w:b w:val="1"/>
        </w:rPr>
        <w:drawing>
          <wp:inline distB="114300" distT="114300" distL="114300" distR="114300">
            <wp:extent cx="5484812" cy="1516701"/>
            <wp:effectExtent b="0" l="0" r="0" t="0"/>
            <wp:docPr id="34"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484812" cy="1516701"/>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b w:val="1"/>
        </w:rPr>
      </w:pPr>
      <w:r w:rsidDel="00000000" w:rsidR="00000000" w:rsidRPr="00000000">
        <w:rPr>
          <w:b w:val="1"/>
          <w:rtl w:val="0"/>
        </w:rPr>
        <w:t xml:space="preserve">Fig 20-N: Importing Libraries, Nancy</w:t>
      </w:r>
    </w:p>
    <w:p w:rsidR="00000000" w:rsidDel="00000000" w:rsidP="00000000" w:rsidRDefault="00000000" w:rsidRPr="00000000" w14:paraId="00000152">
      <w:pPr>
        <w:jc w:val="center"/>
        <w:rPr>
          <w:b w:val="1"/>
        </w:rPr>
      </w:pPr>
      <w:r w:rsidDel="00000000" w:rsidR="00000000" w:rsidRPr="00000000">
        <w:rPr>
          <w:rtl w:val="0"/>
        </w:rPr>
      </w:r>
    </w:p>
    <w:p w:rsidR="00000000" w:rsidDel="00000000" w:rsidP="00000000" w:rsidRDefault="00000000" w:rsidRPr="00000000" w14:paraId="00000153">
      <w:pPr>
        <w:jc w:val="center"/>
        <w:rPr>
          <w:b w:val="1"/>
        </w:rPr>
      </w:pPr>
      <w:r w:rsidDel="00000000" w:rsidR="00000000" w:rsidRPr="00000000">
        <w:rPr>
          <w:rtl w:val="0"/>
        </w:rPr>
      </w:r>
    </w:p>
    <w:p w:rsidR="00000000" w:rsidDel="00000000" w:rsidP="00000000" w:rsidRDefault="00000000" w:rsidRPr="00000000" w14:paraId="00000154">
      <w:pPr>
        <w:jc w:val="center"/>
        <w:rPr>
          <w:b w:val="1"/>
        </w:rPr>
      </w:pPr>
      <w:r w:rsidDel="00000000" w:rsidR="00000000" w:rsidRPr="00000000">
        <w:rPr>
          <w:rtl w:val="0"/>
        </w:rPr>
      </w:r>
    </w:p>
    <w:p w:rsidR="00000000" w:rsidDel="00000000" w:rsidP="00000000" w:rsidRDefault="00000000" w:rsidRPr="00000000" w14:paraId="00000155">
      <w:pPr>
        <w:jc w:val="center"/>
        <w:rPr>
          <w:b w:val="1"/>
        </w:rPr>
      </w:pPr>
      <w:r w:rsidDel="00000000" w:rsidR="00000000" w:rsidRPr="00000000">
        <w:rPr>
          <w:rtl w:val="0"/>
        </w:rPr>
      </w:r>
    </w:p>
    <w:p w:rsidR="00000000" w:rsidDel="00000000" w:rsidP="00000000" w:rsidRDefault="00000000" w:rsidRPr="00000000" w14:paraId="00000156">
      <w:pPr>
        <w:jc w:val="left"/>
        <w:rPr>
          <w:b w:val="1"/>
        </w:rPr>
      </w:pPr>
      <w:r w:rsidDel="00000000" w:rsidR="00000000" w:rsidRPr="00000000">
        <w:rPr>
          <w:rtl w:val="0"/>
        </w:rPr>
      </w:r>
    </w:p>
    <w:p w:rsidR="00000000" w:rsidDel="00000000" w:rsidP="00000000" w:rsidRDefault="00000000" w:rsidRPr="00000000" w14:paraId="00000157">
      <w:pPr>
        <w:jc w:val="center"/>
        <w:rPr/>
      </w:pPr>
      <w:r w:rsidDel="00000000" w:rsidR="00000000" w:rsidRPr="00000000">
        <w:rPr/>
        <w:drawing>
          <wp:inline distB="114300" distT="114300" distL="114300" distR="114300">
            <wp:extent cx="5943600" cy="2413000"/>
            <wp:effectExtent b="0" l="0" r="0" t="0"/>
            <wp:docPr id="50"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b w:val="1"/>
        </w:rPr>
      </w:pPr>
      <w:r w:rsidDel="00000000" w:rsidR="00000000" w:rsidRPr="00000000">
        <w:rPr>
          <w:rtl w:val="0"/>
        </w:rPr>
      </w:r>
    </w:p>
    <w:p w:rsidR="00000000" w:rsidDel="00000000" w:rsidP="00000000" w:rsidRDefault="00000000" w:rsidRPr="00000000" w14:paraId="00000159">
      <w:pPr>
        <w:jc w:val="left"/>
        <w:rPr>
          <w:b w:val="1"/>
        </w:rPr>
      </w:pPr>
      <w:r w:rsidDel="00000000" w:rsidR="00000000" w:rsidRPr="00000000">
        <w:rPr>
          <w:b w:val="1"/>
          <w:rtl w:val="0"/>
        </w:rPr>
        <w:t xml:space="preserve">                        Fig 21: Preparing the Dataset Part 1 (Matt)</w:t>
      </w:r>
    </w:p>
    <w:p w:rsidR="00000000" w:rsidDel="00000000" w:rsidP="00000000" w:rsidRDefault="00000000" w:rsidRPr="00000000" w14:paraId="0000015A">
      <w:pPr>
        <w:jc w:val="center"/>
        <w:rPr>
          <w:b w:val="1"/>
        </w:rPr>
      </w:pPr>
      <w:r w:rsidDel="00000000" w:rsidR="00000000" w:rsidRPr="00000000">
        <w:rPr>
          <w:rtl w:val="0"/>
        </w:rPr>
      </w:r>
    </w:p>
    <w:p w:rsidR="00000000" w:rsidDel="00000000" w:rsidP="00000000" w:rsidRDefault="00000000" w:rsidRPr="00000000" w14:paraId="0000015B">
      <w:pPr>
        <w:jc w:val="center"/>
        <w:rPr>
          <w:b w:val="1"/>
        </w:rPr>
      </w:pPr>
      <w:r w:rsidDel="00000000" w:rsidR="00000000" w:rsidRPr="00000000">
        <w:rPr>
          <w:rtl w:val="0"/>
        </w:rPr>
      </w:r>
    </w:p>
    <w:p w:rsidR="00000000" w:rsidDel="00000000" w:rsidP="00000000" w:rsidRDefault="00000000" w:rsidRPr="00000000" w14:paraId="0000015C">
      <w:pPr>
        <w:jc w:val="center"/>
        <w:rPr>
          <w:b w:val="1"/>
        </w:rPr>
      </w:pPr>
      <w:r w:rsidDel="00000000" w:rsidR="00000000" w:rsidRPr="00000000">
        <w:rPr>
          <w:b w:val="1"/>
        </w:rPr>
        <w:drawing>
          <wp:inline distB="114300" distT="114300" distL="114300" distR="114300">
            <wp:extent cx="5943600" cy="2501900"/>
            <wp:effectExtent b="0" l="0" r="0" t="0"/>
            <wp:docPr id="1"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1440" w:firstLine="720"/>
        <w:rPr>
          <w:b w:val="1"/>
        </w:rPr>
      </w:pPr>
      <w:r w:rsidDel="00000000" w:rsidR="00000000" w:rsidRPr="00000000">
        <w:rPr>
          <w:b w:val="1"/>
          <w:rtl w:val="0"/>
        </w:rPr>
        <w:t xml:space="preserve">Fig 21: Preparing the Dataset Part 1 (Brooke)</w:t>
      </w:r>
    </w:p>
    <w:p w:rsidR="00000000" w:rsidDel="00000000" w:rsidP="00000000" w:rsidRDefault="00000000" w:rsidRPr="00000000" w14:paraId="0000015E">
      <w:pPr>
        <w:jc w:val="center"/>
        <w:rPr>
          <w:b w:val="1"/>
        </w:rPr>
      </w:pPr>
      <w:r w:rsidDel="00000000" w:rsidR="00000000" w:rsidRPr="00000000">
        <w:rPr>
          <w:rtl w:val="0"/>
        </w:rPr>
      </w:r>
    </w:p>
    <w:p w:rsidR="00000000" w:rsidDel="00000000" w:rsidP="00000000" w:rsidRDefault="00000000" w:rsidRPr="00000000" w14:paraId="0000015F">
      <w:pPr>
        <w:jc w:val="center"/>
        <w:rPr>
          <w:b w:val="1"/>
        </w:rPr>
      </w:pPr>
      <w:r w:rsidDel="00000000" w:rsidR="00000000" w:rsidRPr="00000000">
        <w:rPr>
          <w:rtl w:val="0"/>
        </w:rPr>
      </w:r>
    </w:p>
    <w:p w:rsidR="00000000" w:rsidDel="00000000" w:rsidP="00000000" w:rsidRDefault="00000000" w:rsidRPr="00000000" w14:paraId="00000160">
      <w:pPr>
        <w:jc w:val="center"/>
        <w:rPr>
          <w:b w:val="1"/>
        </w:rPr>
      </w:pPr>
      <w:r w:rsidDel="00000000" w:rsidR="00000000" w:rsidRPr="00000000">
        <w:rPr>
          <w:b w:val="1"/>
        </w:rPr>
        <w:drawing>
          <wp:inline distB="114300" distT="114300" distL="114300" distR="114300">
            <wp:extent cx="5943600" cy="2413000"/>
            <wp:effectExtent b="0" l="0" r="0" t="0"/>
            <wp:docPr id="85"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b w:val="1"/>
        </w:rPr>
      </w:pPr>
      <w:r w:rsidDel="00000000" w:rsidR="00000000" w:rsidRPr="00000000">
        <w:rPr>
          <w:b w:val="1"/>
          <w:rtl w:val="0"/>
        </w:rPr>
        <w:t xml:space="preserve">Fig 21-N: Preparing the Dataset Part 1, Nancy</w:t>
      </w:r>
    </w:p>
    <w:p w:rsidR="00000000" w:rsidDel="00000000" w:rsidP="00000000" w:rsidRDefault="00000000" w:rsidRPr="00000000" w14:paraId="00000162">
      <w:pPr>
        <w:jc w:val="center"/>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rtl w:val="0"/>
        </w:rPr>
      </w:r>
    </w:p>
    <w:p w:rsidR="00000000" w:rsidDel="00000000" w:rsidP="00000000" w:rsidRDefault="00000000" w:rsidRPr="00000000" w14:paraId="00000164">
      <w:pPr>
        <w:jc w:val="center"/>
        <w:rPr>
          <w:b w:val="1"/>
        </w:rPr>
      </w:pPr>
      <w:r w:rsidDel="00000000" w:rsidR="00000000" w:rsidRPr="00000000">
        <w:rPr>
          <w:rtl w:val="0"/>
        </w:rPr>
      </w:r>
    </w:p>
    <w:p w:rsidR="00000000" w:rsidDel="00000000" w:rsidP="00000000" w:rsidRDefault="00000000" w:rsidRPr="00000000" w14:paraId="00000165">
      <w:pPr>
        <w:jc w:val="center"/>
        <w:rPr>
          <w:b w:val="1"/>
        </w:rPr>
      </w:pPr>
      <w:r w:rsidDel="00000000" w:rsidR="00000000" w:rsidRPr="00000000">
        <w:rPr>
          <w:rtl w:val="0"/>
        </w:rPr>
      </w:r>
    </w:p>
    <w:p w:rsidR="00000000" w:rsidDel="00000000" w:rsidP="00000000" w:rsidRDefault="00000000" w:rsidRPr="00000000" w14:paraId="00000166">
      <w:pPr>
        <w:jc w:val="center"/>
        <w:rPr>
          <w:b w:val="1"/>
        </w:rPr>
      </w:pPr>
      <w:r w:rsidDel="00000000" w:rsidR="00000000" w:rsidRPr="00000000">
        <w:rPr>
          <w:rtl w:val="0"/>
        </w:rPr>
      </w:r>
    </w:p>
    <w:p w:rsidR="00000000" w:rsidDel="00000000" w:rsidP="00000000" w:rsidRDefault="00000000" w:rsidRPr="00000000" w14:paraId="00000167">
      <w:pPr>
        <w:jc w:val="center"/>
        <w:rPr>
          <w:b w:val="1"/>
        </w:rPr>
      </w:pPr>
      <w:r w:rsidDel="00000000" w:rsidR="00000000" w:rsidRPr="00000000">
        <w:rPr>
          <w:rtl w:val="0"/>
        </w:rPr>
      </w:r>
    </w:p>
    <w:p w:rsidR="00000000" w:rsidDel="00000000" w:rsidP="00000000" w:rsidRDefault="00000000" w:rsidRPr="00000000" w14:paraId="00000168">
      <w:pPr>
        <w:jc w:val="center"/>
        <w:rPr>
          <w:b w:val="1"/>
        </w:rPr>
      </w:pPr>
      <w:r w:rsidDel="00000000" w:rsidR="00000000" w:rsidRPr="00000000">
        <w:rPr>
          <w:rtl w:val="0"/>
        </w:rPr>
      </w:r>
    </w:p>
    <w:p w:rsidR="00000000" w:rsidDel="00000000" w:rsidP="00000000" w:rsidRDefault="00000000" w:rsidRPr="00000000" w14:paraId="00000169">
      <w:pPr>
        <w:jc w:val="center"/>
        <w:rPr>
          <w:b w:val="1"/>
        </w:rPr>
      </w:pPr>
      <w:r w:rsidDel="00000000" w:rsidR="00000000" w:rsidRPr="00000000">
        <w:rPr>
          <w:rtl w:val="0"/>
        </w:rPr>
      </w:r>
    </w:p>
    <w:p w:rsidR="00000000" w:rsidDel="00000000" w:rsidP="00000000" w:rsidRDefault="00000000" w:rsidRPr="00000000" w14:paraId="0000016A">
      <w:pPr>
        <w:jc w:val="center"/>
        <w:rPr>
          <w:b w:val="1"/>
        </w:rPr>
      </w:pPr>
      <w:r w:rsidDel="00000000" w:rsidR="00000000" w:rsidRPr="00000000">
        <w:rPr>
          <w:rtl w:val="0"/>
        </w:rPr>
      </w:r>
    </w:p>
    <w:p w:rsidR="00000000" w:rsidDel="00000000" w:rsidP="00000000" w:rsidRDefault="00000000" w:rsidRPr="00000000" w14:paraId="0000016B">
      <w:pPr>
        <w:jc w:val="center"/>
        <w:rPr>
          <w:b w:val="1"/>
        </w:rPr>
      </w:pPr>
      <w:r w:rsidDel="00000000" w:rsidR="00000000" w:rsidRPr="00000000">
        <w:rPr>
          <w:rtl w:val="0"/>
        </w:rPr>
      </w:r>
    </w:p>
    <w:p w:rsidR="00000000" w:rsidDel="00000000" w:rsidP="00000000" w:rsidRDefault="00000000" w:rsidRPr="00000000" w14:paraId="0000016C">
      <w:pPr>
        <w:jc w:val="center"/>
        <w:rPr>
          <w:b w:val="1"/>
        </w:rPr>
      </w:pPr>
      <w:r w:rsidDel="00000000" w:rsidR="00000000" w:rsidRPr="00000000">
        <w:rPr>
          <w:b w:val="1"/>
        </w:rPr>
        <w:drawing>
          <wp:inline distB="114300" distT="114300" distL="114300" distR="114300">
            <wp:extent cx="5246511" cy="3405188"/>
            <wp:effectExtent b="0" l="0" r="0" t="0"/>
            <wp:docPr id="59"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5246511"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b w:val="1"/>
        </w:rPr>
      </w:pPr>
      <w:r w:rsidDel="00000000" w:rsidR="00000000" w:rsidRPr="00000000">
        <w:rPr>
          <w:b w:val="1"/>
          <w:rtl w:val="0"/>
        </w:rPr>
        <w:t xml:space="preserve">Fig 21-Y: Importing Libraries &amp; Preparing the Dataset Part 1 &amp; 2, Yoana.</w:t>
      </w:r>
    </w:p>
    <w:p w:rsidR="00000000" w:rsidDel="00000000" w:rsidP="00000000" w:rsidRDefault="00000000" w:rsidRPr="00000000" w14:paraId="0000016E">
      <w:pPr>
        <w:jc w:val="center"/>
        <w:rPr>
          <w:b w:val="1"/>
        </w:rPr>
      </w:pPr>
      <w:r w:rsidDel="00000000" w:rsidR="00000000" w:rsidRPr="00000000">
        <w:rPr>
          <w:rtl w:val="0"/>
        </w:rPr>
      </w:r>
    </w:p>
    <w:p w:rsidR="00000000" w:rsidDel="00000000" w:rsidP="00000000" w:rsidRDefault="00000000" w:rsidRPr="00000000" w14:paraId="0000016F">
      <w:pPr>
        <w:jc w:val="center"/>
        <w:rPr>
          <w:b w:val="1"/>
        </w:rPr>
      </w:pPr>
      <w:r w:rsidDel="00000000" w:rsidR="00000000" w:rsidRPr="00000000">
        <w:rPr>
          <w:b w:val="1"/>
        </w:rPr>
        <w:drawing>
          <wp:inline distB="114300" distT="114300" distL="114300" distR="114300">
            <wp:extent cx="5943600" cy="2413000"/>
            <wp:effectExtent b="0" l="0" r="0" t="0"/>
            <wp:docPr id="49"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b w:val="1"/>
        </w:rPr>
      </w:pPr>
      <w:r w:rsidDel="00000000" w:rsidR="00000000" w:rsidRPr="00000000">
        <w:rPr>
          <w:b w:val="1"/>
          <w:rtl w:val="0"/>
        </w:rPr>
        <w:t xml:space="preserve">Fig 22: Preparing the Dataset Part 2 (Matt)</w:t>
      </w:r>
    </w:p>
    <w:p w:rsidR="00000000" w:rsidDel="00000000" w:rsidP="00000000" w:rsidRDefault="00000000" w:rsidRPr="00000000" w14:paraId="00000171">
      <w:pPr>
        <w:jc w:val="center"/>
        <w:rPr/>
      </w:pPr>
      <w:r w:rsidDel="00000000" w:rsidR="00000000" w:rsidRPr="00000000">
        <w:rPr>
          <w:rtl w:val="0"/>
        </w:rPr>
      </w:r>
    </w:p>
    <w:p w:rsidR="00000000" w:rsidDel="00000000" w:rsidP="00000000" w:rsidRDefault="00000000" w:rsidRPr="00000000" w14:paraId="00000172">
      <w:pPr>
        <w:jc w:val="center"/>
        <w:rPr/>
      </w:pPr>
      <w:r w:rsidDel="00000000" w:rsidR="00000000" w:rsidRPr="00000000">
        <w:rPr/>
        <w:drawing>
          <wp:inline distB="114300" distT="114300" distL="114300" distR="114300">
            <wp:extent cx="5667375" cy="2628900"/>
            <wp:effectExtent b="0" l="0" r="0" t="0"/>
            <wp:docPr id="67"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6673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left"/>
        <w:rPr/>
      </w:pPr>
      <w:r w:rsidDel="00000000" w:rsidR="00000000" w:rsidRPr="00000000">
        <w:rPr>
          <w:rtl w:val="0"/>
        </w:rPr>
      </w:r>
    </w:p>
    <w:p w:rsidR="00000000" w:rsidDel="00000000" w:rsidP="00000000" w:rsidRDefault="00000000" w:rsidRPr="00000000" w14:paraId="00000174">
      <w:pPr>
        <w:jc w:val="center"/>
        <w:rPr/>
      </w:pPr>
      <w:r w:rsidDel="00000000" w:rsidR="00000000" w:rsidRPr="00000000">
        <w:rPr>
          <w:b w:val="1"/>
          <w:rtl w:val="0"/>
        </w:rPr>
        <w:t xml:space="preserve">Fig 22: Preparing the Dataset Part 2 (Brooke)</w:t>
      </w:r>
      <w:r w:rsidDel="00000000" w:rsidR="00000000" w:rsidRPr="00000000">
        <w:rPr>
          <w:rtl w:val="0"/>
        </w:rPr>
      </w:r>
    </w:p>
    <w:p w:rsidR="00000000" w:rsidDel="00000000" w:rsidP="00000000" w:rsidRDefault="00000000" w:rsidRPr="00000000" w14:paraId="00000175">
      <w:pPr>
        <w:jc w:val="center"/>
        <w:rPr/>
      </w:pPr>
      <w:r w:rsidDel="00000000" w:rsidR="00000000" w:rsidRPr="00000000">
        <w:rPr>
          <w:b w:val="1"/>
          <w:rtl w:val="0"/>
        </w:rPr>
        <w:t xml:space="preserve">Fig 22-N: Preparing the Dataset Part 2, Nancy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413000"/>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943600" cy="2413000"/>
                    </a:xfrm>
                    <a:prstGeom prst="rect"/>
                    <a:ln/>
                  </pic:spPr>
                </pic:pic>
              </a:graphicData>
            </a:graphic>
          </wp:anchor>
        </w:drawing>
      </w:r>
    </w:p>
    <w:p w:rsidR="00000000" w:rsidDel="00000000" w:rsidP="00000000" w:rsidRDefault="00000000" w:rsidRPr="00000000" w14:paraId="00000176">
      <w:pPr>
        <w:jc w:val="center"/>
        <w:rPr/>
      </w:pPr>
      <w:r w:rsidDel="00000000" w:rsidR="00000000" w:rsidRPr="00000000">
        <w:rPr/>
        <w:drawing>
          <wp:inline distB="114300" distT="114300" distL="114300" distR="114300">
            <wp:extent cx="5943600" cy="5867400"/>
            <wp:effectExtent b="0" l="0" r="0" t="0"/>
            <wp:docPr id="7"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pPr>
      <w:r w:rsidDel="00000000" w:rsidR="00000000" w:rsidRPr="00000000">
        <w:rPr>
          <w:b w:val="1"/>
          <w:rtl w:val="0"/>
        </w:rPr>
        <w:t xml:space="preserve">Fig 23-N: Loading and Preprocessing Images Part 1, Nancy</w:t>
      </w: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5943600" cy="5867400"/>
            <wp:effectExtent b="0" l="0" r="0" t="0"/>
            <wp:docPr id="55"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b w:val="1"/>
        </w:rPr>
      </w:pPr>
      <w:r w:rsidDel="00000000" w:rsidR="00000000" w:rsidRPr="00000000">
        <w:rPr>
          <w:b w:val="1"/>
          <w:rtl w:val="0"/>
        </w:rPr>
        <w:t xml:space="preserve">Fig 23: Loading and Preprocessing Images Part 1 (Matt)</w:t>
      </w:r>
    </w:p>
    <w:p w:rsidR="00000000" w:rsidDel="00000000" w:rsidP="00000000" w:rsidRDefault="00000000" w:rsidRPr="00000000" w14:paraId="0000017A">
      <w:pPr>
        <w:jc w:val="center"/>
        <w:rPr/>
      </w:pPr>
      <w:r w:rsidDel="00000000" w:rsidR="00000000" w:rsidRPr="00000000">
        <w:rPr/>
        <w:drawing>
          <wp:inline distB="114300" distT="114300" distL="114300" distR="114300">
            <wp:extent cx="5943600" cy="6362700"/>
            <wp:effectExtent b="0" l="0" r="0" t="0"/>
            <wp:docPr id="2"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b w:val="1"/>
        </w:rPr>
      </w:pPr>
      <w:r w:rsidDel="00000000" w:rsidR="00000000" w:rsidRPr="00000000">
        <w:rPr>
          <w:b w:val="1"/>
          <w:rtl w:val="0"/>
        </w:rPr>
        <w:t xml:space="preserve">Fig 24: Loading and Preprocessing Images Part 2 (Matt)</w:t>
      </w:r>
    </w:p>
    <w:p w:rsidR="00000000" w:rsidDel="00000000" w:rsidP="00000000" w:rsidRDefault="00000000" w:rsidRPr="00000000" w14:paraId="0000017C">
      <w:pPr>
        <w:jc w:val="center"/>
        <w:rPr>
          <w:b w:val="1"/>
        </w:rPr>
      </w:pPr>
      <w:r w:rsidDel="00000000" w:rsidR="00000000" w:rsidRPr="00000000">
        <w:rPr>
          <w:rtl w:val="0"/>
        </w:rPr>
      </w:r>
    </w:p>
    <w:p w:rsidR="00000000" w:rsidDel="00000000" w:rsidP="00000000" w:rsidRDefault="00000000" w:rsidRPr="00000000" w14:paraId="0000017D">
      <w:pPr>
        <w:jc w:val="center"/>
        <w:rPr>
          <w:b w:val="1"/>
        </w:rPr>
      </w:pPr>
      <w:r w:rsidDel="00000000" w:rsidR="00000000" w:rsidRPr="00000000">
        <w:rPr>
          <w:rtl w:val="0"/>
        </w:rPr>
      </w:r>
    </w:p>
    <w:p w:rsidR="00000000" w:rsidDel="00000000" w:rsidP="00000000" w:rsidRDefault="00000000" w:rsidRPr="00000000" w14:paraId="0000017E">
      <w:pPr>
        <w:jc w:val="center"/>
        <w:rPr>
          <w:b w:val="1"/>
        </w:rPr>
      </w:pPr>
      <w:r w:rsidDel="00000000" w:rsidR="00000000" w:rsidRPr="00000000">
        <w:rPr>
          <w:rtl w:val="0"/>
        </w:rPr>
      </w:r>
    </w:p>
    <w:p w:rsidR="00000000" w:rsidDel="00000000" w:rsidP="00000000" w:rsidRDefault="00000000" w:rsidRPr="00000000" w14:paraId="0000017F">
      <w:pPr>
        <w:jc w:val="center"/>
        <w:rPr>
          <w:b w:val="1"/>
        </w:rPr>
      </w:pPr>
      <w:r w:rsidDel="00000000" w:rsidR="00000000" w:rsidRPr="00000000">
        <w:rPr>
          <w:rtl w:val="0"/>
        </w:rPr>
      </w:r>
    </w:p>
    <w:p w:rsidR="00000000" w:rsidDel="00000000" w:rsidP="00000000" w:rsidRDefault="00000000" w:rsidRPr="00000000" w14:paraId="00000180">
      <w:pPr>
        <w:jc w:val="center"/>
        <w:rPr>
          <w:b w:val="1"/>
        </w:rPr>
      </w:pPr>
      <w:r w:rsidDel="00000000" w:rsidR="00000000" w:rsidRPr="00000000">
        <w:rPr>
          <w:rtl w:val="0"/>
        </w:rPr>
      </w:r>
    </w:p>
    <w:p w:rsidR="00000000" w:rsidDel="00000000" w:rsidP="00000000" w:rsidRDefault="00000000" w:rsidRPr="00000000" w14:paraId="00000181">
      <w:pPr>
        <w:jc w:val="center"/>
        <w:rPr>
          <w:b w:val="1"/>
        </w:rPr>
      </w:pPr>
      <w:r w:rsidDel="00000000" w:rsidR="00000000" w:rsidRPr="00000000">
        <w:rPr>
          <w:rtl w:val="0"/>
        </w:rPr>
      </w:r>
    </w:p>
    <w:p w:rsidR="00000000" w:rsidDel="00000000" w:rsidP="00000000" w:rsidRDefault="00000000" w:rsidRPr="00000000" w14:paraId="00000182">
      <w:pPr>
        <w:jc w:val="center"/>
        <w:rPr>
          <w:b w:val="1"/>
        </w:rPr>
      </w:pPr>
      <w:r w:rsidDel="00000000" w:rsidR="00000000" w:rsidRPr="00000000">
        <w:rPr>
          <w:rtl w:val="0"/>
        </w:rPr>
      </w:r>
    </w:p>
    <w:p w:rsidR="00000000" w:rsidDel="00000000" w:rsidP="00000000" w:rsidRDefault="00000000" w:rsidRPr="00000000" w14:paraId="00000183">
      <w:pPr>
        <w:jc w:val="left"/>
        <w:rPr>
          <w:b w:val="1"/>
        </w:rPr>
      </w:pPr>
      <w:r w:rsidDel="00000000" w:rsidR="00000000" w:rsidRPr="00000000">
        <w:rPr>
          <w:rtl w:val="0"/>
        </w:rPr>
      </w:r>
    </w:p>
    <w:p w:rsidR="00000000" w:rsidDel="00000000" w:rsidP="00000000" w:rsidRDefault="00000000" w:rsidRPr="00000000" w14:paraId="00000184">
      <w:pPr>
        <w:jc w:val="center"/>
        <w:rPr>
          <w:b w:val="1"/>
        </w:rPr>
      </w:pPr>
      <w:r w:rsidDel="00000000" w:rsidR="00000000" w:rsidRPr="00000000">
        <w:rPr>
          <w:b w:val="1"/>
        </w:rPr>
        <w:drawing>
          <wp:inline distB="114300" distT="114300" distL="114300" distR="114300">
            <wp:extent cx="3738563" cy="3783069"/>
            <wp:effectExtent b="0" l="0" r="0" t="0"/>
            <wp:docPr id="48"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3738563" cy="378306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b w:val="1"/>
        </w:rPr>
      </w:pPr>
      <w:r w:rsidDel="00000000" w:rsidR="00000000" w:rsidRPr="00000000">
        <w:rPr>
          <w:b w:val="1"/>
        </w:rPr>
        <w:drawing>
          <wp:inline distB="114300" distT="114300" distL="114300" distR="114300">
            <wp:extent cx="4100513" cy="1419408"/>
            <wp:effectExtent b="0" l="0" r="0" t="0"/>
            <wp:docPr id="26"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4100513" cy="141940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b w:val="1"/>
        </w:rPr>
      </w:pPr>
      <w:r w:rsidDel="00000000" w:rsidR="00000000" w:rsidRPr="00000000">
        <w:rPr>
          <w:b w:val="1"/>
        </w:rPr>
        <w:drawing>
          <wp:inline distB="114300" distT="114300" distL="114300" distR="114300">
            <wp:extent cx="3571875" cy="2438400"/>
            <wp:effectExtent b="0" l="0" r="0" t="0"/>
            <wp:docPr id="19"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35718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b w:val="1"/>
        </w:rPr>
      </w:pPr>
      <w:r w:rsidDel="00000000" w:rsidR="00000000" w:rsidRPr="00000000">
        <w:rPr>
          <w:rtl w:val="0"/>
        </w:rPr>
      </w:r>
    </w:p>
    <w:p w:rsidR="00000000" w:rsidDel="00000000" w:rsidP="00000000" w:rsidRDefault="00000000" w:rsidRPr="00000000" w14:paraId="00000188">
      <w:pPr>
        <w:jc w:val="center"/>
        <w:rPr>
          <w:b w:val="1"/>
        </w:rPr>
      </w:pPr>
      <w:r w:rsidDel="00000000" w:rsidR="00000000" w:rsidRPr="00000000">
        <w:rPr>
          <w:b w:val="1"/>
          <w:rtl w:val="0"/>
        </w:rPr>
        <w:t xml:space="preserve">Fig 23: Loading and Preprocessing Images (Brooke)</w:t>
      </w:r>
    </w:p>
    <w:p w:rsidR="00000000" w:rsidDel="00000000" w:rsidP="00000000" w:rsidRDefault="00000000" w:rsidRPr="00000000" w14:paraId="00000189">
      <w:pPr>
        <w:jc w:val="center"/>
        <w:rPr>
          <w:b w:val="1"/>
        </w:rPr>
      </w:pPr>
      <w:r w:rsidDel="00000000" w:rsidR="00000000" w:rsidRPr="00000000">
        <w:rPr>
          <w:rtl w:val="0"/>
        </w:rPr>
      </w:r>
    </w:p>
    <w:p w:rsidR="00000000" w:rsidDel="00000000" w:rsidP="00000000" w:rsidRDefault="00000000" w:rsidRPr="00000000" w14:paraId="0000018A">
      <w:pPr>
        <w:jc w:val="center"/>
        <w:rPr>
          <w:b w:val="1"/>
        </w:rPr>
      </w:pPr>
      <w:r w:rsidDel="00000000" w:rsidR="00000000" w:rsidRPr="00000000">
        <w:rPr>
          <w:rtl w:val="0"/>
        </w:rPr>
      </w:r>
    </w:p>
    <w:p w:rsidR="00000000" w:rsidDel="00000000" w:rsidP="00000000" w:rsidRDefault="00000000" w:rsidRPr="00000000" w14:paraId="0000018B">
      <w:pPr>
        <w:jc w:val="center"/>
        <w:rPr>
          <w:b w:val="1"/>
        </w:rPr>
      </w:pPr>
      <w:r w:rsidDel="00000000" w:rsidR="00000000" w:rsidRPr="00000000">
        <w:rPr>
          <w:rtl w:val="0"/>
        </w:rPr>
      </w:r>
    </w:p>
    <w:p w:rsidR="00000000" w:rsidDel="00000000" w:rsidP="00000000" w:rsidRDefault="00000000" w:rsidRPr="00000000" w14:paraId="0000018C">
      <w:pPr>
        <w:jc w:val="center"/>
        <w:rPr>
          <w:b w:val="1"/>
        </w:rPr>
      </w:pPr>
      <w:r w:rsidDel="00000000" w:rsidR="00000000" w:rsidRPr="00000000">
        <w:rPr>
          <w:rtl w:val="0"/>
        </w:rPr>
      </w:r>
    </w:p>
    <w:p w:rsidR="00000000" w:rsidDel="00000000" w:rsidP="00000000" w:rsidRDefault="00000000" w:rsidRPr="00000000" w14:paraId="0000018D">
      <w:pPr>
        <w:jc w:val="center"/>
        <w:rPr>
          <w:b w:val="1"/>
        </w:rPr>
      </w:pPr>
      <w:r w:rsidDel="00000000" w:rsidR="00000000" w:rsidRPr="00000000">
        <w:rPr>
          <w:rtl w:val="0"/>
        </w:rPr>
      </w:r>
    </w:p>
    <w:p w:rsidR="00000000" w:rsidDel="00000000" w:rsidP="00000000" w:rsidRDefault="00000000" w:rsidRPr="00000000" w14:paraId="0000018E">
      <w:pPr>
        <w:jc w:val="center"/>
        <w:rPr>
          <w:b w:val="1"/>
        </w:rPr>
      </w:pPr>
      <w:r w:rsidDel="00000000" w:rsidR="00000000" w:rsidRPr="00000000">
        <w:rPr>
          <w:rtl w:val="0"/>
        </w:rPr>
      </w:r>
    </w:p>
    <w:p w:rsidR="00000000" w:rsidDel="00000000" w:rsidP="00000000" w:rsidRDefault="00000000" w:rsidRPr="00000000" w14:paraId="0000018F">
      <w:pPr>
        <w:jc w:val="center"/>
        <w:rPr>
          <w:b w:val="1"/>
        </w:rPr>
      </w:pPr>
      <w:r w:rsidDel="00000000" w:rsidR="00000000" w:rsidRPr="00000000">
        <w:rPr>
          <w:rtl w:val="0"/>
        </w:rPr>
      </w:r>
    </w:p>
    <w:p w:rsidR="00000000" w:rsidDel="00000000" w:rsidP="00000000" w:rsidRDefault="00000000" w:rsidRPr="00000000" w14:paraId="00000190">
      <w:pPr>
        <w:jc w:val="center"/>
        <w:rPr>
          <w:b w:val="1"/>
        </w:rPr>
      </w:pPr>
      <w:r w:rsidDel="00000000" w:rsidR="00000000" w:rsidRPr="00000000">
        <w:rPr>
          <w:rtl w:val="0"/>
        </w:rPr>
      </w:r>
    </w:p>
    <w:p w:rsidR="00000000" w:rsidDel="00000000" w:rsidP="00000000" w:rsidRDefault="00000000" w:rsidRPr="00000000" w14:paraId="00000191">
      <w:pPr>
        <w:jc w:val="center"/>
        <w:rPr>
          <w:b w:val="1"/>
        </w:rPr>
      </w:pPr>
      <w:r w:rsidDel="00000000" w:rsidR="00000000" w:rsidRPr="00000000">
        <w:rPr>
          <w:rtl w:val="0"/>
        </w:rPr>
      </w:r>
    </w:p>
    <w:p w:rsidR="00000000" w:rsidDel="00000000" w:rsidP="00000000" w:rsidRDefault="00000000" w:rsidRPr="00000000" w14:paraId="00000192">
      <w:pPr>
        <w:jc w:val="center"/>
        <w:rPr>
          <w:b w:val="1"/>
        </w:rPr>
      </w:pPr>
      <w:r w:rsidDel="00000000" w:rsidR="00000000" w:rsidRPr="00000000">
        <w:rPr>
          <w:rtl w:val="0"/>
        </w:rPr>
      </w:r>
    </w:p>
    <w:p w:rsidR="00000000" w:rsidDel="00000000" w:rsidP="00000000" w:rsidRDefault="00000000" w:rsidRPr="00000000" w14:paraId="00000193">
      <w:pPr>
        <w:jc w:val="center"/>
        <w:rPr>
          <w:b w:val="1"/>
        </w:rPr>
      </w:pPr>
      <w:r w:rsidDel="00000000" w:rsidR="00000000" w:rsidRPr="00000000">
        <w:rPr>
          <w:rtl w:val="0"/>
        </w:rPr>
      </w:r>
    </w:p>
    <w:p w:rsidR="00000000" w:rsidDel="00000000" w:rsidP="00000000" w:rsidRDefault="00000000" w:rsidRPr="00000000" w14:paraId="00000194">
      <w:pPr>
        <w:jc w:val="center"/>
        <w:rPr>
          <w:b w:val="1"/>
        </w:rPr>
      </w:pPr>
      <w:r w:rsidDel="00000000" w:rsidR="00000000" w:rsidRPr="00000000">
        <w:rPr>
          <w:rtl w:val="0"/>
        </w:rPr>
      </w:r>
    </w:p>
    <w:p w:rsidR="00000000" w:rsidDel="00000000" w:rsidP="00000000" w:rsidRDefault="00000000" w:rsidRPr="00000000" w14:paraId="00000195">
      <w:pPr>
        <w:jc w:val="center"/>
        <w:rPr>
          <w:b w:val="1"/>
        </w:rPr>
      </w:pPr>
      <w:r w:rsidDel="00000000" w:rsidR="00000000" w:rsidRPr="00000000">
        <w:rPr>
          <w:rtl w:val="0"/>
        </w:rPr>
      </w:r>
    </w:p>
    <w:p w:rsidR="00000000" w:rsidDel="00000000" w:rsidP="00000000" w:rsidRDefault="00000000" w:rsidRPr="00000000" w14:paraId="00000196">
      <w:pPr>
        <w:jc w:val="center"/>
        <w:rPr>
          <w:b w:val="1"/>
        </w:rPr>
      </w:pPr>
      <w:r w:rsidDel="00000000" w:rsidR="00000000" w:rsidRPr="00000000">
        <w:rPr>
          <w:rtl w:val="0"/>
        </w:rPr>
      </w:r>
    </w:p>
    <w:p w:rsidR="00000000" w:rsidDel="00000000" w:rsidP="00000000" w:rsidRDefault="00000000" w:rsidRPr="00000000" w14:paraId="00000197">
      <w:pPr>
        <w:jc w:val="center"/>
        <w:rPr>
          <w:b w:val="1"/>
        </w:rPr>
      </w:pPr>
      <w:r w:rsidDel="00000000" w:rsidR="00000000" w:rsidRPr="00000000">
        <w:rPr>
          <w:rtl w:val="0"/>
        </w:rPr>
      </w:r>
    </w:p>
    <w:p w:rsidR="00000000" w:rsidDel="00000000" w:rsidP="00000000" w:rsidRDefault="00000000" w:rsidRPr="00000000" w14:paraId="00000198">
      <w:pPr>
        <w:jc w:val="center"/>
        <w:rPr>
          <w:b w:val="1"/>
        </w:rPr>
      </w:pPr>
      <w:r w:rsidDel="00000000" w:rsidR="00000000" w:rsidRPr="00000000">
        <w:rPr>
          <w:rtl w:val="0"/>
        </w:rPr>
      </w:r>
    </w:p>
    <w:p w:rsidR="00000000" w:rsidDel="00000000" w:rsidP="00000000" w:rsidRDefault="00000000" w:rsidRPr="00000000" w14:paraId="00000199">
      <w:pPr>
        <w:jc w:val="center"/>
        <w:rPr>
          <w:b w:val="1"/>
        </w:rPr>
      </w:pPr>
      <w:r w:rsidDel="00000000" w:rsidR="00000000" w:rsidRPr="00000000">
        <w:rPr>
          <w:rtl w:val="0"/>
        </w:rPr>
      </w:r>
    </w:p>
    <w:p w:rsidR="00000000" w:rsidDel="00000000" w:rsidP="00000000" w:rsidRDefault="00000000" w:rsidRPr="00000000" w14:paraId="0000019A">
      <w:pPr>
        <w:jc w:val="center"/>
        <w:rPr>
          <w:b w:val="1"/>
        </w:rPr>
      </w:pPr>
      <w:r w:rsidDel="00000000" w:rsidR="00000000" w:rsidRPr="00000000">
        <w:rPr>
          <w:rtl w:val="0"/>
        </w:rPr>
      </w:r>
    </w:p>
    <w:p w:rsidR="00000000" w:rsidDel="00000000" w:rsidP="00000000" w:rsidRDefault="00000000" w:rsidRPr="00000000" w14:paraId="0000019B">
      <w:pPr>
        <w:jc w:val="center"/>
        <w:rPr>
          <w:b w:val="1"/>
        </w:rPr>
      </w:pPr>
      <w:r w:rsidDel="00000000" w:rsidR="00000000" w:rsidRPr="00000000">
        <w:rPr>
          <w:rtl w:val="0"/>
        </w:rPr>
      </w:r>
    </w:p>
    <w:p w:rsidR="00000000" w:rsidDel="00000000" w:rsidP="00000000" w:rsidRDefault="00000000" w:rsidRPr="00000000" w14:paraId="0000019C">
      <w:pPr>
        <w:jc w:val="center"/>
        <w:rPr>
          <w:b w:val="1"/>
        </w:rPr>
      </w:pPr>
      <w:r w:rsidDel="00000000" w:rsidR="00000000" w:rsidRPr="00000000">
        <w:rPr>
          <w:rtl w:val="0"/>
        </w:rPr>
      </w:r>
    </w:p>
    <w:p w:rsidR="00000000" w:rsidDel="00000000" w:rsidP="00000000" w:rsidRDefault="00000000" w:rsidRPr="00000000" w14:paraId="0000019D">
      <w:pPr>
        <w:jc w:val="center"/>
        <w:rPr>
          <w:b w:val="1"/>
        </w:rPr>
      </w:pPr>
      <w:r w:rsidDel="00000000" w:rsidR="00000000" w:rsidRPr="00000000">
        <w:rPr>
          <w:rtl w:val="0"/>
        </w:rPr>
      </w:r>
    </w:p>
    <w:p w:rsidR="00000000" w:rsidDel="00000000" w:rsidP="00000000" w:rsidRDefault="00000000" w:rsidRPr="00000000" w14:paraId="0000019E">
      <w:pPr>
        <w:jc w:val="center"/>
        <w:rPr>
          <w:b w:val="1"/>
        </w:rPr>
      </w:pPr>
      <w:r w:rsidDel="00000000" w:rsidR="00000000" w:rsidRPr="00000000">
        <w:rPr>
          <w:rtl w:val="0"/>
        </w:rPr>
      </w:r>
    </w:p>
    <w:p w:rsidR="00000000" w:rsidDel="00000000" w:rsidP="00000000" w:rsidRDefault="00000000" w:rsidRPr="00000000" w14:paraId="0000019F">
      <w:pPr>
        <w:jc w:val="center"/>
        <w:rPr/>
      </w:pPr>
      <w:r w:rsidDel="00000000" w:rsidR="00000000" w:rsidRPr="00000000">
        <w:rPr/>
        <w:drawing>
          <wp:inline distB="114300" distT="114300" distL="114300" distR="114300">
            <wp:extent cx="5943600" cy="6362700"/>
            <wp:effectExtent b="0" l="0" r="0" t="0"/>
            <wp:docPr id="83" name="image68.png"/>
            <a:graphic>
              <a:graphicData uri="http://schemas.openxmlformats.org/drawingml/2006/picture">
                <pic:pic>
                  <pic:nvPicPr>
                    <pic:cNvPr id="0" name="image68.png"/>
                    <pic:cNvPicPr preferRelativeResize="0"/>
                  </pic:nvPicPr>
                  <pic:blipFill>
                    <a:blip r:embed="rId74"/>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center"/>
        <w:rPr/>
      </w:pPr>
      <w:r w:rsidDel="00000000" w:rsidR="00000000" w:rsidRPr="00000000">
        <w:rPr>
          <w:rtl w:val="0"/>
        </w:rPr>
      </w:r>
    </w:p>
    <w:p w:rsidR="00000000" w:rsidDel="00000000" w:rsidP="00000000" w:rsidRDefault="00000000" w:rsidRPr="00000000" w14:paraId="000001A1">
      <w:pPr>
        <w:jc w:val="center"/>
        <w:rPr/>
      </w:pPr>
      <w:r w:rsidDel="00000000" w:rsidR="00000000" w:rsidRPr="00000000">
        <w:rPr>
          <w:b w:val="1"/>
          <w:rtl w:val="0"/>
        </w:rPr>
        <w:t xml:space="preserve">Fig 24-N: Loading and Preprocessing Images Part 2, Nancy</w:t>
      </w:r>
      <w:r w:rsidDel="00000000" w:rsidR="00000000" w:rsidRPr="00000000">
        <w:rPr>
          <w:rtl w:val="0"/>
        </w:rPr>
      </w:r>
    </w:p>
    <w:p w:rsidR="00000000" w:rsidDel="00000000" w:rsidP="00000000" w:rsidRDefault="00000000" w:rsidRPr="00000000" w14:paraId="000001A2">
      <w:pPr>
        <w:jc w:val="center"/>
        <w:rPr/>
      </w:pPr>
      <w:r w:rsidDel="00000000" w:rsidR="00000000" w:rsidRPr="00000000">
        <w:rPr/>
        <w:drawing>
          <wp:inline distB="114300" distT="114300" distL="114300" distR="114300">
            <wp:extent cx="5800725" cy="5029200"/>
            <wp:effectExtent b="0" l="0" r="0" t="0"/>
            <wp:docPr id="56"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80072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b w:val="1"/>
        </w:rPr>
      </w:pPr>
      <w:r w:rsidDel="00000000" w:rsidR="00000000" w:rsidRPr="00000000">
        <w:rPr>
          <w:b w:val="1"/>
          <w:rtl w:val="0"/>
        </w:rPr>
        <w:t xml:space="preserve">Fig 25: Loading and Preprocessing Images Part 3 (Matt)</w:t>
      </w:r>
    </w:p>
    <w:p w:rsidR="00000000" w:rsidDel="00000000" w:rsidP="00000000" w:rsidRDefault="00000000" w:rsidRPr="00000000" w14:paraId="000001A4">
      <w:pPr>
        <w:jc w:val="left"/>
        <w:rPr>
          <w:b w:val="1"/>
        </w:rPr>
      </w:pPr>
      <w:r w:rsidDel="00000000" w:rsidR="00000000" w:rsidRPr="00000000">
        <w:rPr>
          <w:rtl w:val="0"/>
        </w:rPr>
      </w:r>
    </w:p>
    <w:p w:rsidR="00000000" w:rsidDel="00000000" w:rsidP="00000000" w:rsidRDefault="00000000" w:rsidRPr="00000000" w14:paraId="000001A5">
      <w:pPr>
        <w:jc w:val="left"/>
        <w:rPr>
          <w:b w:val="1"/>
        </w:rPr>
      </w:pPr>
      <w:r w:rsidDel="00000000" w:rsidR="00000000" w:rsidRPr="00000000">
        <w:rPr>
          <w:rtl w:val="0"/>
        </w:rPr>
      </w:r>
    </w:p>
    <w:p w:rsidR="00000000" w:rsidDel="00000000" w:rsidP="00000000" w:rsidRDefault="00000000" w:rsidRPr="00000000" w14:paraId="000001A6">
      <w:pPr>
        <w:jc w:val="left"/>
        <w:rPr>
          <w:b w:val="1"/>
        </w:rPr>
      </w:pPr>
      <w:r w:rsidDel="00000000" w:rsidR="00000000" w:rsidRPr="00000000">
        <w:rPr>
          <w:rtl w:val="0"/>
        </w:rPr>
      </w:r>
    </w:p>
    <w:p w:rsidR="00000000" w:rsidDel="00000000" w:rsidP="00000000" w:rsidRDefault="00000000" w:rsidRPr="00000000" w14:paraId="000001A7">
      <w:pPr>
        <w:jc w:val="left"/>
        <w:rPr>
          <w:b w:val="1"/>
        </w:rPr>
      </w:pPr>
      <w:r w:rsidDel="00000000" w:rsidR="00000000" w:rsidRPr="00000000">
        <w:rPr>
          <w:b w:val="1"/>
        </w:rPr>
        <w:drawing>
          <wp:inline distB="114300" distT="114300" distL="114300" distR="114300">
            <wp:extent cx="3771900" cy="4295775"/>
            <wp:effectExtent b="0" l="0" r="0" t="0"/>
            <wp:docPr id="60"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37719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left"/>
        <w:rPr>
          <w:b w:val="1"/>
        </w:rPr>
      </w:pPr>
      <w:r w:rsidDel="00000000" w:rsidR="00000000" w:rsidRPr="00000000">
        <w:rPr>
          <w:b w:val="1"/>
          <w:rtl w:val="0"/>
        </w:rPr>
        <w:t xml:space="preserve">Fig 25-N: Loading and Preprocessing Images Part 3, Nancy</w:t>
      </w:r>
    </w:p>
    <w:p w:rsidR="00000000" w:rsidDel="00000000" w:rsidP="00000000" w:rsidRDefault="00000000" w:rsidRPr="00000000" w14:paraId="000001A9">
      <w:pPr>
        <w:jc w:val="left"/>
        <w:rPr>
          <w:b w:val="1"/>
        </w:rPr>
      </w:pPr>
      <w:r w:rsidDel="00000000" w:rsidR="00000000" w:rsidRPr="00000000">
        <w:rPr>
          <w:rtl w:val="0"/>
        </w:rPr>
      </w:r>
    </w:p>
    <w:p w:rsidR="00000000" w:rsidDel="00000000" w:rsidP="00000000" w:rsidRDefault="00000000" w:rsidRPr="00000000" w14:paraId="000001AA">
      <w:pPr>
        <w:jc w:val="left"/>
        <w:rPr>
          <w:b w:val="1"/>
        </w:rPr>
      </w:pPr>
      <w:r w:rsidDel="00000000" w:rsidR="00000000" w:rsidRPr="00000000">
        <w:rPr>
          <w:b w:val="1"/>
        </w:rPr>
        <w:drawing>
          <wp:inline distB="114300" distT="114300" distL="114300" distR="114300">
            <wp:extent cx="4352925" cy="3233738"/>
            <wp:effectExtent b="0" l="0" r="0" t="0"/>
            <wp:docPr id="71" name="image73.png"/>
            <a:graphic>
              <a:graphicData uri="http://schemas.openxmlformats.org/drawingml/2006/picture">
                <pic:pic>
                  <pic:nvPicPr>
                    <pic:cNvPr id="0" name="image73.png"/>
                    <pic:cNvPicPr preferRelativeResize="0"/>
                  </pic:nvPicPr>
                  <pic:blipFill>
                    <a:blip r:embed="rId77"/>
                    <a:srcRect b="0" l="0" r="0" t="0"/>
                    <a:stretch>
                      <a:fillRect/>
                    </a:stretch>
                  </pic:blipFill>
                  <pic:spPr>
                    <a:xfrm>
                      <a:off x="0" y="0"/>
                      <a:ext cx="435292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center"/>
        <w:rPr>
          <w:b w:val="1"/>
        </w:rPr>
      </w:pPr>
      <w:r w:rsidDel="00000000" w:rsidR="00000000" w:rsidRPr="00000000">
        <w:rPr>
          <w:b w:val="1"/>
          <w:rtl w:val="0"/>
        </w:rPr>
        <w:t xml:space="preserve">Fig 25-C: Loading and Preprocessing Images Part 3, (Cam)</w:t>
      </w:r>
    </w:p>
    <w:p w:rsidR="00000000" w:rsidDel="00000000" w:rsidP="00000000" w:rsidRDefault="00000000" w:rsidRPr="00000000" w14:paraId="000001AC">
      <w:pPr>
        <w:jc w:val="left"/>
        <w:rPr>
          <w:b w:val="1"/>
        </w:rPr>
      </w:pPr>
      <w:r w:rsidDel="00000000" w:rsidR="00000000" w:rsidRPr="00000000">
        <w:rPr>
          <w:rtl w:val="0"/>
        </w:rPr>
      </w:r>
    </w:p>
    <w:p w:rsidR="00000000" w:rsidDel="00000000" w:rsidP="00000000" w:rsidRDefault="00000000" w:rsidRPr="00000000" w14:paraId="000001AD">
      <w:pPr>
        <w:jc w:val="left"/>
        <w:rPr>
          <w:b w:val="1"/>
        </w:rPr>
      </w:pPr>
      <w:r w:rsidDel="00000000" w:rsidR="00000000" w:rsidRPr="00000000">
        <w:rPr>
          <w:rtl w:val="0"/>
        </w:rPr>
      </w:r>
    </w:p>
    <w:p w:rsidR="00000000" w:rsidDel="00000000" w:rsidP="00000000" w:rsidRDefault="00000000" w:rsidRPr="00000000" w14:paraId="000001AE">
      <w:pPr>
        <w:jc w:val="left"/>
        <w:rPr>
          <w:b w:val="1"/>
        </w:rPr>
      </w:pPr>
      <w:r w:rsidDel="00000000" w:rsidR="00000000" w:rsidRPr="00000000">
        <w:rPr>
          <w:rtl w:val="0"/>
        </w:rPr>
      </w:r>
    </w:p>
    <w:p w:rsidR="00000000" w:rsidDel="00000000" w:rsidP="00000000" w:rsidRDefault="00000000" w:rsidRPr="00000000" w14:paraId="000001AF">
      <w:pPr>
        <w:jc w:val="left"/>
        <w:rPr>
          <w:b w:val="1"/>
        </w:rPr>
      </w:pPr>
      <w:r w:rsidDel="00000000" w:rsidR="00000000" w:rsidRPr="00000000">
        <w:rPr>
          <w:rtl w:val="0"/>
        </w:rPr>
      </w:r>
    </w:p>
    <w:p w:rsidR="00000000" w:rsidDel="00000000" w:rsidP="00000000" w:rsidRDefault="00000000" w:rsidRPr="00000000" w14:paraId="000001B0">
      <w:pPr>
        <w:jc w:val="left"/>
        <w:rPr>
          <w:b w:val="1"/>
        </w:rPr>
      </w:pPr>
      <w:r w:rsidDel="00000000" w:rsidR="00000000" w:rsidRPr="00000000">
        <w:rPr>
          <w:rtl w:val="0"/>
        </w:rPr>
      </w:r>
    </w:p>
    <w:p w:rsidR="00000000" w:rsidDel="00000000" w:rsidP="00000000" w:rsidRDefault="00000000" w:rsidRPr="00000000" w14:paraId="000001B1">
      <w:pPr>
        <w:jc w:val="left"/>
        <w:rPr>
          <w:b w:val="1"/>
        </w:rPr>
      </w:pPr>
      <w:r w:rsidDel="00000000" w:rsidR="00000000" w:rsidRPr="00000000">
        <w:rPr>
          <w:rtl w:val="0"/>
        </w:rPr>
      </w:r>
    </w:p>
    <w:p w:rsidR="00000000" w:rsidDel="00000000" w:rsidP="00000000" w:rsidRDefault="00000000" w:rsidRPr="00000000" w14:paraId="000001B2">
      <w:pPr>
        <w:jc w:val="left"/>
        <w:rPr>
          <w:b w:val="1"/>
        </w:rPr>
      </w:pPr>
      <w:r w:rsidDel="00000000" w:rsidR="00000000" w:rsidRPr="00000000">
        <w:rPr>
          <w:rtl w:val="0"/>
        </w:rPr>
      </w:r>
    </w:p>
    <w:p w:rsidR="00000000" w:rsidDel="00000000" w:rsidP="00000000" w:rsidRDefault="00000000" w:rsidRPr="00000000" w14:paraId="000001B3">
      <w:pPr>
        <w:jc w:val="left"/>
        <w:rPr>
          <w:b w:val="1"/>
        </w:rPr>
      </w:pPr>
      <w:r w:rsidDel="00000000" w:rsidR="00000000" w:rsidRPr="00000000">
        <w:rPr>
          <w:rtl w:val="0"/>
        </w:rPr>
      </w:r>
    </w:p>
    <w:p w:rsidR="00000000" w:rsidDel="00000000" w:rsidP="00000000" w:rsidRDefault="00000000" w:rsidRPr="00000000" w14:paraId="000001B4">
      <w:pPr>
        <w:jc w:val="left"/>
        <w:rPr>
          <w:b w:val="1"/>
        </w:rPr>
      </w:pPr>
      <w:r w:rsidDel="00000000" w:rsidR="00000000" w:rsidRPr="00000000">
        <w:rPr>
          <w:rtl w:val="0"/>
        </w:rPr>
      </w:r>
    </w:p>
    <w:p w:rsidR="00000000" w:rsidDel="00000000" w:rsidP="00000000" w:rsidRDefault="00000000" w:rsidRPr="00000000" w14:paraId="000001B5">
      <w:pPr>
        <w:jc w:val="left"/>
        <w:rPr>
          <w:b w:val="1"/>
        </w:rPr>
      </w:pPr>
      <w:r w:rsidDel="00000000" w:rsidR="00000000" w:rsidRPr="00000000">
        <w:rPr>
          <w:rtl w:val="0"/>
        </w:rPr>
      </w:r>
    </w:p>
    <w:p w:rsidR="00000000" w:rsidDel="00000000" w:rsidP="00000000" w:rsidRDefault="00000000" w:rsidRPr="00000000" w14:paraId="000001B6">
      <w:pPr>
        <w:jc w:val="left"/>
        <w:rPr>
          <w:b w:val="1"/>
        </w:rPr>
      </w:pPr>
      <w:r w:rsidDel="00000000" w:rsidR="00000000" w:rsidRPr="00000000">
        <w:rPr>
          <w:rtl w:val="0"/>
        </w:rPr>
      </w:r>
    </w:p>
    <w:p w:rsidR="00000000" w:rsidDel="00000000" w:rsidP="00000000" w:rsidRDefault="00000000" w:rsidRPr="00000000" w14:paraId="000001B7">
      <w:pPr>
        <w:jc w:val="left"/>
        <w:rPr>
          <w:b w:val="1"/>
        </w:rPr>
      </w:pPr>
      <w:r w:rsidDel="00000000" w:rsidR="00000000" w:rsidRPr="00000000">
        <w:rPr>
          <w:rtl w:val="0"/>
        </w:rPr>
      </w:r>
    </w:p>
    <w:p w:rsidR="00000000" w:rsidDel="00000000" w:rsidP="00000000" w:rsidRDefault="00000000" w:rsidRPr="00000000" w14:paraId="000001B8">
      <w:pPr>
        <w:jc w:val="center"/>
        <w:rPr>
          <w:b w:val="1"/>
        </w:rPr>
      </w:pPr>
      <w:r w:rsidDel="00000000" w:rsidR="00000000" w:rsidRPr="00000000">
        <w:rPr>
          <w:rtl w:val="0"/>
        </w:rPr>
      </w:r>
    </w:p>
    <w:p w:rsidR="00000000" w:rsidDel="00000000" w:rsidP="00000000" w:rsidRDefault="00000000" w:rsidRPr="00000000" w14:paraId="000001B9">
      <w:pPr>
        <w:jc w:val="center"/>
        <w:rPr>
          <w:b w:val="1"/>
        </w:rPr>
      </w:pPr>
      <w:r w:rsidDel="00000000" w:rsidR="00000000" w:rsidRPr="00000000">
        <w:rPr>
          <w:b w:val="1"/>
        </w:rPr>
        <w:drawing>
          <wp:inline distB="114300" distT="114300" distL="114300" distR="114300">
            <wp:extent cx="5943600" cy="3860800"/>
            <wp:effectExtent b="0" l="0" r="0" t="0"/>
            <wp:docPr id="45"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b w:val="1"/>
        </w:rPr>
      </w:pPr>
      <w:r w:rsidDel="00000000" w:rsidR="00000000" w:rsidRPr="00000000">
        <w:rPr>
          <w:rtl w:val="0"/>
        </w:rPr>
      </w:r>
    </w:p>
    <w:p w:rsidR="00000000" w:rsidDel="00000000" w:rsidP="00000000" w:rsidRDefault="00000000" w:rsidRPr="00000000" w14:paraId="000001BB">
      <w:pPr>
        <w:jc w:val="center"/>
        <w:rPr>
          <w:b w:val="1"/>
        </w:rPr>
      </w:pPr>
      <w:r w:rsidDel="00000000" w:rsidR="00000000" w:rsidRPr="00000000">
        <w:rPr>
          <w:b w:val="1"/>
          <w:rtl w:val="0"/>
        </w:rPr>
        <w:t xml:space="preserve">Fig 25-Y: Loading and Preprocessing Images Part 3, Yoana.</w:t>
      </w:r>
    </w:p>
    <w:p w:rsidR="00000000" w:rsidDel="00000000" w:rsidP="00000000" w:rsidRDefault="00000000" w:rsidRPr="00000000" w14:paraId="000001BC">
      <w:pPr>
        <w:jc w:val="center"/>
        <w:rPr/>
      </w:pPr>
      <w:r w:rsidDel="00000000" w:rsidR="00000000" w:rsidRPr="00000000">
        <w:rPr>
          <w:rtl w:val="0"/>
        </w:rPr>
      </w:r>
    </w:p>
    <w:p w:rsidR="00000000" w:rsidDel="00000000" w:rsidP="00000000" w:rsidRDefault="00000000" w:rsidRPr="00000000" w14:paraId="000001BD">
      <w:pPr>
        <w:jc w:val="center"/>
        <w:rPr/>
      </w:pPr>
      <w:r w:rsidDel="00000000" w:rsidR="00000000" w:rsidRPr="00000000">
        <w:rPr/>
        <w:drawing>
          <wp:inline distB="114300" distT="114300" distL="114300" distR="114300">
            <wp:extent cx="5934075" cy="3292574"/>
            <wp:effectExtent b="0" l="0" r="0" t="0"/>
            <wp:docPr id="41"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5934075" cy="3292574"/>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b w:val="1"/>
        </w:rPr>
      </w:pPr>
      <w:r w:rsidDel="00000000" w:rsidR="00000000" w:rsidRPr="00000000">
        <w:rPr>
          <w:b w:val="1"/>
          <w:rtl w:val="0"/>
        </w:rPr>
        <w:t xml:space="preserve">Fig 26: Splitting the Data (Matt)</w:t>
      </w:r>
    </w:p>
    <w:p w:rsidR="00000000" w:rsidDel="00000000" w:rsidP="00000000" w:rsidRDefault="00000000" w:rsidRPr="00000000" w14:paraId="000001BF">
      <w:pPr>
        <w:jc w:val="left"/>
        <w:rPr>
          <w:b w:val="1"/>
        </w:rPr>
      </w:pPr>
      <w:r w:rsidDel="00000000" w:rsidR="00000000" w:rsidRPr="00000000">
        <w:rPr>
          <w:rtl w:val="0"/>
        </w:rPr>
      </w:r>
    </w:p>
    <w:p w:rsidR="00000000" w:rsidDel="00000000" w:rsidP="00000000" w:rsidRDefault="00000000" w:rsidRPr="00000000" w14:paraId="000001C0">
      <w:pPr>
        <w:jc w:val="center"/>
        <w:rPr>
          <w:b w:val="1"/>
        </w:rPr>
      </w:pPr>
      <w:r w:rsidDel="00000000" w:rsidR="00000000" w:rsidRPr="00000000">
        <w:rPr>
          <w:b w:val="1"/>
        </w:rPr>
        <w:drawing>
          <wp:inline distB="114300" distT="114300" distL="114300" distR="114300">
            <wp:extent cx="4981575" cy="1381125"/>
            <wp:effectExtent b="0" l="0" r="0" t="0"/>
            <wp:docPr id="69"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49815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b w:val="1"/>
        </w:rPr>
      </w:pPr>
      <w:r w:rsidDel="00000000" w:rsidR="00000000" w:rsidRPr="00000000">
        <w:rPr>
          <w:rtl w:val="0"/>
        </w:rPr>
      </w:r>
    </w:p>
    <w:p w:rsidR="00000000" w:rsidDel="00000000" w:rsidP="00000000" w:rsidRDefault="00000000" w:rsidRPr="00000000" w14:paraId="000001C2">
      <w:pPr>
        <w:jc w:val="center"/>
        <w:rPr>
          <w:b w:val="1"/>
        </w:rPr>
      </w:pPr>
      <w:r w:rsidDel="00000000" w:rsidR="00000000" w:rsidRPr="00000000">
        <w:rPr>
          <w:b w:val="1"/>
          <w:rtl w:val="0"/>
        </w:rPr>
        <w:t xml:space="preserve">Fig 26: Splitting the Data (Brooke)</w:t>
      </w:r>
    </w:p>
    <w:p w:rsidR="00000000" w:rsidDel="00000000" w:rsidP="00000000" w:rsidRDefault="00000000" w:rsidRPr="00000000" w14:paraId="000001C3">
      <w:pPr>
        <w:jc w:val="center"/>
        <w:rPr/>
      </w:pPr>
      <w:r w:rsidDel="00000000" w:rsidR="00000000" w:rsidRPr="00000000">
        <w:rPr>
          <w:rtl w:val="0"/>
        </w:rPr>
      </w:r>
    </w:p>
    <w:p w:rsidR="00000000" w:rsidDel="00000000" w:rsidP="00000000" w:rsidRDefault="00000000" w:rsidRPr="00000000" w14:paraId="000001C4">
      <w:pPr>
        <w:jc w:val="center"/>
        <w:rPr/>
      </w:pPr>
      <w:r w:rsidDel="00000000" w:rsidR="00000000" w:rsidRPr="00000000">
        <w:rPr/>
        <w:drawing>
          <wp:inline distB="114300" distT="114300" distL="114300" distR="114300">
            <wp:extent cx="5943600" cy="2819400"/>
            <wp:effectExtent b="0" l="0" r="0" t="0"/>
            <wp:docPr id="21"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943600" cy="2819400"/>
                    </a:xfrm>
                    <a:prstGeom prst="rect"/>
                    <a:ln/>
                  </pic:spPr>
                </pic:pic>
              </a:graphicData>
            </a:graphic>
          </wp:inline>
        </w:drawing>
      </w:r>
      <w:r w:rsidDel="00000000" w:rsidR="00000000" w:rsidRPr="00000000">
        <w:rPr>
          <w:b w:val="1"/>
          <w:rtl w:val="0"/>
        </w:rPr>
        <w:t xml:space="preserve">Fig 26-N: Splitting the Data, Nancy</w:t>
      </w:r>
      <w:r w:rsidDel="00000000" w:rsidR="00000000" w:rsidRPr="00000000">
        <w:rPr>
          <w:rtl w:val="0"/>
        </w:rPr>
      </w:r>
    </w:p>
    <w:p w:rsidR="00000000" w:rsidDel="00000000" w:rsidP="00000000" w:rsidRDefault="00000000" w:rsidRPr="00000000" w14:paraId="000001C5">
      <w:pPr>
        <w:jc w:val="center"/>
        <w:rPr/>
      </w:pPr>
      <w:r w:rsidDel="00000000" w:rsidR="00000000" w:rsidRPr="00000000">
        <w:rPr/>
        <w:drawing>
          <wp:inline distB="114300" distT="114300" distL="114300" distR="114300">
            <wp:extent cx="5943600" cy="4267200"/>
            <wp:effectExtent b="0" l="0" r="0" t="0"/>
            <wp:docPr id="66"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b w:val="1"/>
        </w:rPr>
      </w:pPr>
      <w:r w:rsidDel="00000000" w:rsidR="00000000" w:rsidRPr="00000000">
        <w:rPr>
          <w:b w:val="1"/>
          <w:rtl w:val="0"/>
        </w:rPr>
        <w:t xml:space="preserve">Fig 27: Training a Machine Learning Model using SVM Part 1(Matt)</w:t>
      </w:r>
    </w:p>
    <w:p w:rsidR="00000000" w:rsidDel="00000000" w:rsidP="00000000" w:rsidRDefault="00000000" w:rsidRPr="00000000" w14:paraId="000001C7">
      <w:pPr>
        <w:jc w:val="center"/>
        <w:rPr/>
      </w:pPr>
      <w:r w:rsidDel="00000000" w:rsidR="00000000" w:rsidRPr="00000000">
        <w:rPr>
          <w:rtl w:val="0"/>
        </w:rPr>
      </w:r>
    </w:p>
    <w:p w:rsidR="00000000" w:rsidDel="00000000" w:rsidP="00000000" w:rsidRDefault="00000000" w:rsidRPr="00000000" w14:paraId="000001C8">
      <w:pPr>
        <w:jc w:val="center"/>
        <w:rPr/>
      </w:pPr>
      <w:r w:rsidDel="00000000" w:rsidR="00000000" w:rsidRPr="00000000">
        <w:rPr>
          <w:rtl w:val="0"/>
        </w:rPr>
      </w:r>
    </w:p>
    <w:p w:rsidR="00000000" w:rsidDel="00000000" w:rsidP="00000000" w:rsidRDefault="00000000" w:rsidRPr="00000000" w14:paraId="000001C9">
      <w:pPr>
        <w:jc w:val="left"/>
        <w:rPr>
          <w:b w:val="1"/>
        </w:rPr>
      </w:pPr>
      <w:r w:rsidDel="00000000" w:rsidR="00000000" w:rsidRPr="00000000">
        <w:rPr>
          <w:rtl w:val="0"/>
        </w:rPr>
      </w:r>
    </w:p>
    <w:p w:rsidR="00000000" w:rsidDel="00000000" w:rsidP="00000000" w:rsidRDefault="00000000" w:rsidRPr="00000000" w14:paraId="000001CA">
      <w:pPr>
        <w:jc w:val="center"/>
        <w:rPr>
          <w:b w:val="1"/>
        </w:rPr>
      </w:pPr>
      <w:r w:rsidDel="00000000" w:rsidR="00000000" w:rsidRPr="00000000">
        <w:rPr>
          <w:rtl w:val="0"/>
        </w:rPr>
      </w:r>
    </w:p>
    <w:p w:rsidR="00000000" w:rsidDel="00000000" w:rsidP="00000000" w:rsidRDefault="00000000" w:rsidRPr="00000000" w14:paraId="000001CB">
      <w:pPr>
        <w:jc w:val="center"/>
        <w:rPr>
          <w:b w:val="1"/>
        </w:rPr>
      </w:pPr>
      <w:r w:rsidDel="00000000" w:rsidR="00000000" w:rsidRPr="00000000">
        <w:rPr>
          <w:b w:val="1"/>
        </w:rPr>
        <w:drawing>
          <wp:inline distB="114300" distT="114300" distL="114300" distR="114300">
            <wp:extent cx="5524500" cy="4333875"/>
            <wp:effectExtent b="0" l="0" r="0" t="0"/>
            <wp:docPr id="10"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55245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b w:val="1"/>
        </w:rPr>
      </w:pPr>
      <w:r w:rsidDel="00000000" w:rsidR="00000000" w:rsidRPr="00000000">
        <w:rPr>
          <w:b w:val="1"/>
        </w:rPr>
        <w:drawing>
          <wp:inline distB="114300" distT="114300" distL="114300" distR="114300">
            <wp:extent cx="5191125" cy="1309374"/>
            <wp:effectExtent b="0" l="0" r="0" t="0"/>
            <wp:docPr id="35"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5191125" cy="1309374"/>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b w:val="1"/>
        </w:rPr>
      </w:pPr>
      <w:r w:rsidDel="00000000" w:rsidR="00000000" w:rsidRPr="00000000">
        <w:rPr>
          <w:rtl w:val="0"/>
        </w:rPr>
      </w:r>
    </w:p>
    <w:p w:rsidR="00000000" w:rsidDel="00000000" w:rsidP="00000000" w:rsidRDefault="00000000" w:rsidRPr="00000000" w14:paraId="000001CE">
      <w:pPr>
        <w:jc w:val="center"/>
        <w:rPr>
          <w:b w:val="1"/>
        </w:rPr>
      </w:pPr>
      <w:r w:rsidDel="00000000" w:rsidR="00000000" w:rsidRPr="00000000">
        <w:rPr>
          <w:rtl w:val="0"/>
        </w:rPr>
      </w:r>
    </w:p>
    <w:p w:rsidR="00000000" w:rsidDel="00000000" w:rsidP="00000000" w:rsidRDefault="00000000" w:rsidRPr="00000000" w14:paraId="000001CF">
      <w:pPr>
        <w:jc w:val="center"/>
        <w:rPr>
          <w:b w:val="1"/>
        </w:rPr>
      </w:pPr>
      <w:r w:rsidDel="00000000" w:rsidR="00000000" w:rsidRPr="00000000">
        <w:rPr>
          <w:b w:val="1"/>
          <w:rtl w:val="0"/>
        </w:rPr>
        <w:t xml:space="preserve">Fig 27: Training a Machine Learning Model using SVM (Brooke)</w:t>
      </w:r>
    </w:p>
    <w:p w:rsidR="00000000" w:rsidDel="00000000" w:rsidP="00000000" w:rsidRDefault="00000000" w:rsidRPr="00000000" w14:paraId="000001D0">
      <w:pPr>
        <w:jc w:val="center"/>
        <w:rPr>
          <w:b w:val="1"/>
        </w:rPr>
      </w:pPr>
      <w:r w:rsidDel="00000000" w:rsidR="00000000" w:rsidRPr="00000000">
        <w:rPr>
          <w:rtl w:val="0"/>
        </w:rPr>
      </w:r>
    </w:p>
    <w:p w:rsidR="00000000" w:rsidDel="00000000" w:rsidP="00000000" w:rsidRDefault="00000000" w:rsidRPr="00000000" w14:paraId="000001D1">
      <w:pPr>
        <w:jc w:val="center"/>
        <w:rPr>
          <w:b w:val="1"/>
        </w:rPr>
      </w:pPr>
      <w:r w:rsidDel="00000000" w:rsidR="00000000" w:rsidRPr="00000000">
        <w:rPr>
          <w:rtl w:val="0"/>
        </w:rPr>
      </w:r>
    </w:p>
    <w:p w:rsidR="00000000" w:rsidDel="00000000" w:rsidP="00000000" w:rsidRDefault="00000000" w:rsidRPr="00000000" w14:paraId="000001D2">
      <w:pPr>
        <w:jc w:val="center"/>
        <w:rPr>
          <w:b w:val="1"/>
        </w:rPr>
      </w:pPr>
      <w:r w:rsidDel="00000000" w:rsidR="00000000" w:rsidRPr="00000000">
        <w:rPr>
          <w:rtl w:val="0"/>
        </w:rPr>
      </w:r>
    </w:p>
    <w:p w:rsidR="00000000" w:rsidDel="00000000" w:rsidP="00000000" w:rsidRDefault="00000000" w:rsidRPr="00000000" w14:paraId="000001D3">
      <w:pPr>
        <w:jc w:val="center"/>
        <w:rPr>
          <w:b w:val="1"/>
        </w:rPr>
      </w:pPr>
      <w:r w:rsidDel="00000000" w:rsidR="00000000" w:rsidRPr="00000000">
        <w:rPr>
          <w:rtl w:val="0"/>
        </w:rPr>
      </w:r>
    </w:p>
    <w:p w:rsidR="00000000" w:rsidDel="00000000" w:rsidP="00000000" w:rsidRDefault="00000000" w:rsidRPr="00000000" w14:paraId="000001D4">
      <w:pPr>
        <w:jc w:val="center"/>
        <w:rPr>
          <w:b w:val="1"/>
        </w:rPr>
      </w:pPr>
      <w:r w:rsidDel="00000000" w:rsidR="00000000" w:rsidRPr="00000000">
        <w:rPr>
          <w:rtl w:val="0"/>
        </w:rPr>
      </w:r>
    </w:p>
    <w:p w:rsidR="00000000" w:rsidDel="00000000" w:rsidP="00000000" w:rsidRDefault="00000000" w:rsidRPr="00000000" w14:paraId="000001D5">
      <w:pPr>
        <w:jc w:val="center"/>
        <w:rPr>
          <w:b w:val="1"/>
        </w:rPr>
      </w:pPr>
      <w:r w:rsidDel="00000000" w:rsidR="00000000" w:rsidRPr="00000000">
        <w:rPr>
          <w:b w:val="1"/>
        </w:rPr>
        <w:drawing>
          <wp:inline distB="114300" distT="114300" distL="114300" distR="114300">
            <wp:extent cx="5943600" cy="4648200"/>
            <wp:effectExtent b="0" l="0" r="0" t="0"/>
            <wp:docPr id="64"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center"/>
        <w:rPr>
          <w:b w:val="1"/>
        </w:rPr>
      </w:pPr>
      <w:r w:rsidDel="00000000" w:rsidR="00000000" w:rsidRPr="00000000">
        <w:rPr>
          <w:b w:val="1"/>
          <w:rtl w:val="0"/>
        </w:rPr>
        <w:t xml:space="preserve">Fig 27-N: Training a Machine Learning Model using SVM Part 1, Nancy</w:t>
      </w:r>
    </w:p>
    <w:p w:rsidR="00000000" w:rsidDel="00000000" w:rsidP="00000000" w:rsidRDefault="00000000" w:rsidRPr="00000000" w14:paraId="000001D7">
      <w:pPr>
        <w:jc w:val="center"/>
        <w:rPr/>
      </w:pPr>
      <w:r w:rsidDel="00000000" w:rsidR="00000000" w:rsidRPr="00000000">
        <w:rPr/>
        <w:drawing>
          <wp:inline distB="114300" distT="114300" distL="114300" distR="114300">
            <wp:extent cx="5943600" cy="3200400"/>
            <wp:effectExtent b="0" l="0" r="0" t="0"/>
            <wp:docPr id="70"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5943600" cy="3200400"/>
                    </a:xfrm>
                    <a:prstGeom prst="rect"/>
                    <a:ln/>
                  </pic:spPr>
                </pic:pic>
              </a:graphicData>
            </a:graphic>
          </wp:inline>
        </w:drawing>
      </w:r>
      <w:r w:rsidDel="00000000" w:rsidR="00000000" w:rsidRPr="00000000">
        <w:rPr/>
        <w:drawing>
          <wp:inline distB="114300" distT="114300" distL="114300" distR="114300">
            <wp:extent cx="5943600" cy="2006600"/>
            <wp:effectExtent b="0" l="0" r="0" t="0"/>
            <wp:docPr id="72"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b w:val="1"/>
        </w:rPr>
      </w:pPr>
      <w:r w:rsidDel="00000000" w:rsidR="00000000" w:rsidRPr="00000000">
        <w:rPr>
          <w:b w:val="1"/>
          <w:rtl w:val="0"/>
        </w:rPr>
        <w:t xml:space="preserve">Fig 28: Training a Machine Learning Model using SVM Part 2(Matt)</w:t>
      </w:r>
    </w:p>
    <w:p w:rsidR="00000000" w:rsidDel="00000000" w:rsidP="00000000" w:rsidRDefault="00000000" w:rsidRPr="00000000" w14:paraId="000001D9">
      <w:pPr>
        <w:jc w:val="center"/>
        <w:rPr>
          <w:b w:val="1"/>
        </w:rPr>
      </w:pPr>
      <w:r w:rsidDel="00000000" w:rsidR="00000000" w:rsidRPr="00000000">
        <w:rPr>
          <w:rtl w:val="0"/>
        </w:rPr>
      </w:r>
    </w:p>
    <w:p w:rsidR="00000000" w:rsidDel="00000000" w:rsidP="00000000" w:rsidRDefault="00000000" w:rsidRPr="00000000" w14:paraId="000001DA">
      <w:pPr>
        <w:jc w:val="center"/>
        <w:rPr>
          <w:b w:val="1"/>
        </w:rPr>
      </w:pPr>
      <w:r w:rsidDel="00000000" w:rsidR="00000000" w:rsidRPr="00000000">
        <w:rPr>
          <w:rtl w:val="0"/>
        </w:rPr>
      </w:r>
    </w:p>
    <w:p w:rsidR="00000000" w:rsidDel="00000000" w:rsidP="00000000" w:rsidRDefault="00000000" w:rsidRPr="00000000" w14:paraId="000001DB">
      <w:pPr>
        <w:jc w:val="center"/>
        <w:rPr>
          <w:b w:val="1"/>
        </w:rPr>
      </w:pPr>
      <w:r w:rsidDel="00000000" w:rsidR="00000000" w:rsidRPr="00000000">
        <w:rPr>
          <w:rtl w:val="0"/>
        </w:rPr>
      </w:r>
    </w:p>
    <w:p w:rsidR="00000000" w:rsidDel="00000000" w:rsidP="00000000" w:rsidRDefault="00000000" w:rsidRPr="00000000" w14:paraId="000001DC">
      <w:pPr>
        <w:jc w:val="center"/>
        <w:rPr>
          <w:b w:val="1"/>
        </w:rPr>
      </w:pPr>
      <w:r w:rsidDel="00000000" w:rsidR="00000000" w:rsidRPr="00000000">
        <w:rPr/>
        <w:drawing>
          <wp:inline distB="114300" distT="114300" distL="114300" distR="114300">
            <wp:extent cx="5943600" cy="3200400"/>
            <wp:effectExtent b="0" l="0" r="0" t="0"/>
            <wp:docPr id="31"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center"/>
        <w:rPr>
          <w:b w:val="1"/>
        </w:rPr>
      </w:pPr>
      <w:r w:rsidDel="00000000" w:rsidR="00000000" w:rsidRPr="00000000">
        <w:rPr/>
        <w:drawing>
          <wp:inline distB="114300" distT="114300" distL="114300" distR="114300">
            <wp:extent cx="5943600" cy="2006600"/>
            <wp:effectExtent b="0" l="0" r="0" t="0"/>
            <wp:docPr id="27"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center"/>
        <w:rPr>
          <w:b w:val="1"/>
        </w:rPr>
      </w:pPr>
      <w:r w:rsidDel="00000000" w:rsidR="00000000" w:rsidRPr="00000000">
        <w:rPr>
          <w:b w:val="1"/>
          <w:rtl w:val="0"/>
        </w:rPr>
        <w:t xml:space="preserve">Fig 28-N: Training a Machine Learning Model using SVM Part 2, Nancy</w:t>
      </w:r>
    </w:p>
    <w:p w:rsidR="00000000" w:rsidDel="00000000" w:rsidP="00000000" w:rsidRDefault="00000000" w:rsidRPr="00000000" w14:paraId="000001DF">
      <w:pPr>
        <w:jc w:val="center"/>
        <w:rPr>
          <w:b w:val="1"/>
        </w:rPr>
      </w:pPr>
      <w:r w:rsidDel="00000000" w:rsidR="00000000" w:rsidRPr="00000000">
        <w:rPr>
          <w:rtl w:val="0"/>
        </w:rPr>
      </w:r>
    </w:p>
    <w:p w:rsidR="00000000" w:rsidDel="00000000" w:rsidP="00000000" w:rsidRDefault="00000000" w:rsidRPr="00000000" w14:paraId="000001E0">
      <w:pPr>
        <w:jc w:val="center"/>
        <w:rPr>
          <w:b w:val="1"/>
        </w:rPr>
      </w:pPr>
      <w:r w:rsidDel="00000000" w:rsidR="00000000" w:rsidRPr="00000000">
        <w:rPr>
          <w:rtl w:val="0"/>
        </w:rPr>
      </w:r>
    </w:p>
    <w:p w:rsidR="00000000" w:rsidDel="00000000" w:rsidP="00000000" w:rsidRDefault="00000000" w:rsidRPr="00000000" w14:paraId="000001E1">
      <w:pPr>
        <w:jc w:val="center"/>
        <w:rPr>
          <w:b w:val="1"/>
        </w:rPr>
      </w:pPr>
      <w:r w:rsidDel="00000000" w:rsidR="00000000" w:rsidRPr="00000000">
        <w:rPr>
          <w:rtl w:val="0"/>
        </w:rPr>
      </w:r>
    </w:p>
    <w:p w:rsidR="00000000" w:rsidDel="00000000" w:rsidP="00000000" w:rsidRDefault="00000000" w:rsidRPr="00000000" w14:paraId="000001E2">
      <w:pPr>
        <w:jc w:val="center"/>
        <w:rPr>
          <w:b w:val="1"/>
        </w:rPr>
      </w:pPr>
      <w:r w:rsidDel="00000000" w:rsidR="00000000" w:rsidRPr="00000000">
        <w:rPr>
          <w:rtl w:val="0"/>
        </w:rPr>
      </w:r>
    </w:p>
    <w:p w:rsidR="00000000" w:rsidDel="00000000" w:rsidP="00000000" w:rsidRDefault="00000000" w:rsidRPr="00000000" w14:paraId="000001E3">
      <w:pPr>
        <w:jc w:val="center"/>
        <w:rPr>
          <w:b w:val="1"/>
        </w:rPr>
      </w:pPr>
      <w:r w:rsidDel="00000000" w:rsidR="00000000" w:rsidRPr="00000000">
        <w:rPr>
          <w:rtl w:val="0"/>
        </w:rPr>
      </w:r>
    </w:p>
    <w:p w:rsidR="00000000" w:rsidDel="00000000" w:rsidP="00000000" w:rsidRDefault="00000000" w:rsidRPr="00000000" w14:paraId="000001E4">
      <w:pPr>
        <w:jc w:val="center"/>
        <w:rPr>
          <w:b w:val="1"/>
        </w:rPr>
      </w:pPr>
      <w:r w:rsidDel="00000000" w:rsidR="00000000" w:rsidRPr="00000000">
        <w:rPr>
          <w:rtl w:val="0"/>
        </w:rPr>
      </w:r>
    </w:p>
    <w:p w:rsidR="00000000" w:rsidDel="00000000" w:rsidP="00000000" w:rsidRDefault="00000000" w:rsidRPr="00000000" w14:paraId="000001E5">
      <w:pPr>
        <w:jc w:val="center"/>
        <w:rPr>
          <w:b w:val="1"/>
        </w:rPr>
      </w:pPr>
      <w:r w:rsidDel="00000000" w:rsidR="00000000" w:rsidRPr="00000000">
        <w:rPr>
          <w:rtl w:val="0"/>
        </w:rPr>
      </w:r>
    </w:p>
    <w:p w:rsidR="00000000" w:rsidDel="00000000" w:rsidP="00000000" w:rsidRDefault="00000000" w:rsidRPr="00000000" w14:paraId="000001E6">
      <w:pPr>
        <w:jc w:val="center"/>
        <w:rPr>
          <w:b w:val="1"/>
        </w:rPr>
      </w:pPr>
      <w:r w:rsidDel="00000000" w:rsidR="00000000" w:rsidRPr="00000000">
        <w:rPr>
          <w:rtl w:val="0"/>
        </w:rPr>
      </w:r>
    </w:p>
    <w:p w:rsidR="00000000" w:rsidDel="00000000" w:rsidP="00000000" w:rsidRDefault="00000000" w:rsidRPr="00000000" w14:paraId="000001E7">
      <w:pPr>
        <w:jc w:val="center"/>
        <w:rPr>
          <w:b w:val="1"/>
        </w:rPr>
      </w:pPr>
      <w:r w:rsidDel="00000000" w:rsidR="00000000" w:rsidRPr="00000000">
        <w:rPr>
          <w:rtl w:val="0"/>
        </w:rPr>
      </w:r>
    </w:p>
    <w:p w:rsidR="00000000" w:rsidDel="00000000" w:rsidP="00000000" w:rsidRDefault="00000000" w:rsidRPr="00000000" w14:paraId="000001E8">
      <w:pPr>
        <w:jc w:val="center"/>
        <w:rPr>
          <w:b w:val="1"/>
        </w:rPr>
      </w:pPr>
      <w:r w:rsidDel="00000000" w:rsidR="00000000" w:rsidRPr="00000000">
        <w:rPr>
          <w:rtl w:val="0"/>
        </w:rPr>
      </w:r>
    </w:p>
    <w:p w:rsidR="00000000" w:rsidDel="00000000" w:rsidP="00000000" w:rsidRDefault="00000000" w:rsidRPr="00000000" w14:paraId="000001E9">
      <w:pPr>
        <w:jc w:val="center"/>
        <w:rPr>
          <w:b w:val="1"/>
        </w:rPr>
      </w:pPr>
      <w:r w:rsidDel="00000000" w:rsidR="00000000" w:rsidRPr="00000000">
        <w:rPr>
          <w:rtl w:val="0"/>
        </w:rPr>
      </w:r>
    </w:p>
    <w:p w:rsidR="00000000" w:rsidDel="00000000" w:rsidP="00000000" w:rsidRDefault="00000000" w:rsidRPr="00000000" w14:paraId="000001EA">
      <w:pPr>
        <w:jc w:val="center"/>
        <w:rPr>
          <w:b w:val="1"/>
        </w:rPr>
      </w:pPr>
      <w:r w:rsidDel="00000000" w:rsidR="00000000" w:rsidRPr="00000000">
        <w:rPr>
          <w:rtl w:val="0"/>
        </w:rPr>
      </w:r>
    </w:p>
    <w:p w:rsidR="00000000" w:rsidDel="00000000" w:rsidP="00000000" w:rsidRDefault="00000000" w:rsidRPr="00000000" w14:paraId="000001EB">
      <w:pPr>
        <w:jc w:val="center"/>
        <w:rPr>
          <w:b w:val="1"/>
        </w:rPr>
      </w:pPr>
      <w:r w:rsidDel="00000000" w:rsidR="00000000" w:rsidRPr="00000000">
        <w:rPr>
          <w:rtl w:val="0"/>
        </w:rPr>
      </w:r>
    </w:p>
    <w:p w:rsidR="00000000" w:rsidDel="00000000" w:rsidP="00000000" w:rsidRDefault="00000000" w:rsidRPr="00000000" w14:paraId="000001EC">
      <w:pPr>
        <w:jc w:val="center"/>
        <w:rPr>
          <w:b w:val="1"/>
        </w:rPr>
      </w:pPr>
      <w:r w:rsidDel="00000000" w:rsidR="00000000" w:rsidRPr="00000000">
        <w:rPr>
          <w:rtl w:val="0"/>
        </w:rPr>
      </w:r>
    </w:p>
    <w:p w:rsidR="00000000" w:rsidDel="00000000" w:rsidP="00000000" w:rsidRDefault="00000000" w:rsidRPr="00000000" w14:paraId="000001ED">
      <w:pPr>
        <w:jc w:val="center"/>
        <w:rPr>
          <w:b w:val="1"/>
        </w:rPr>
      </w:pPr>
      <w:r w:rsidDel="00000000" w:rsidR="00000000" w:rsidRPr="00000000">
        <w:rPr>
          <w:rtl w:val="0"/>
        </w:rPr>
      </w:r>
    </w:p>
    <w:p w:rsidR="00000000" w:rsidDel="00000000" w:rsidP="00000000" w:rsidRDefault="00000000" w:rsidRPr="00000000" w14:paraId="000001EE">
      <w:pPr>
        <w:jc w:val="center"/>
        <w:rPr>
          <w:b w:val="1"/>
        </w:rPr>
      </w:pPr>
      <w:r w:rsidDel="00000000" w:rsidR="00000000" w:rsidRPr="00000000">
        <w:rPr>
          <w:rtl w:val="0"/>
        </w:rPr>
      </w:r>
    </w:p>
    <w:p w:rsidR="00000000" w:rsidDel="00000000" w:rsidP="00000000" w:rsidRDefault="00000000" w:rsidRPr="00000000" w14:paraId="000001EF">
      <w:pPr>
        <w:jc w:val="center"/>
        <w:rPr>
          <w:b w:val="1"/>
        </w:rPr>
      </w:pPr>
      <w:r w:rsidDel="00000000" w:rsidR="00000000" w:rsidRPr="00000000">
        <w:rPr>
          <w:b w:val="1"/>
          <w:rtl w:val="0"/>
        </w:rPr>
        <w:t xml:space="preserve">Importing Libraries and Preparing the Dataset (Erick)</w:t>
      </w:r>
    </w:p>
    <w:p w:rsidR="00000000" w:rsidDel="00000000" w:rsidP="00000000" w:rsidRDefault="00000000" w:rsidRPr="00000000" w14:paraId="000001F0">
      <w:pPr>
        <w:jc w:val="center"/>
        <w:rPr>
          <w:b w:val="1"/>
        </w:rPr>
      </w:pPr>
      <w:r w:rsidDel="00000000" w:rsidR="00000000" w:rsidRPr="00000000">
        <w:rPr>
          <w:b w:val="1"/>
        </w:rPr>
        <w:drawing>
          <wp:inline distB="114300" distT="114300" distL="114300" distR="114300">
            <wp:extent cx="5943600" cy="5778500"/>
            <wp:effectExtent b="0" l="0" r="0" t="0"/>
            <wp:docPr id="13"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b w:val="1"/>
        </w:rPr>
      </w:pPr>
      <w:r w:rsidDel="00000000" w:rsidR="00000000" w:rsidRPr="00000000">
        <w:rPr>
          <w:b w:val="1"/>
          <w:rtl w:val="0"/>
        </w:rPr>
        <w:t xml:space="preserve">Example (Erick) </w:t>
      </w:r>
    </w:p>
    <w:p w:rsidR="00000000" w:rsidDel="00000000" w:rsidP="00000000" w:rsidRDefault="00000000" w:rsidRPr="00000000" w14:paraId="000001F2">
      <w:pPr>
        <w:jc w:val="center"/>
        <w:rPr>
          <w:b w:val="1"/>
        </w:rPr>
      </w:pPr>
      <w:r w:rsidDel="00000000" w:rsidR="00000000" w:rsidRPr="00000000">
        <w:rPr>
          <w:b w:val="1"/>
        </w:rPr>
        <w:drawing>
          <wp:inline distB="114300" distT="114300" distL="114300" distR="114300">
            <wp:extent cx="4391025" cy="4295775"/>
            <wp:effectExtent b="0" l="0" r="0" t="0"/>
            <wp:docPr id="87" name="image82.png"/>
            <a:graphic>
              <a:graphicData uri="http://schemas.openxmlformats.org/drawingml/2006/picture">
                <pic:pic>
                  <pic:nvPicPr>
                    <pic:cNvPr id="0" name="image82.png"/>
                    <pic:cNvPicPr preferRelativeResize="0"/>
                  </pic:nvPicPr>
                  <pic:blipFill>
                    <a:blip r:embed="rId89"/>
                    <a:srcRect b="0" l="0" r="0" t="0"/>
                    <a:stretch>
                      <a:fillRect/>
                    </a:stretch>
                  </pic:blipFill>
                  <pic:spPr>
                    <a:xfrm>
                      <a:off x="0" y="0"/>
                      <a:ext cx="439102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b w:val="1"/>
        </w:rPr>
      </w:pPr>
      <w:r w:rsidDel="00000000" w:rsidR="00000000" w:rsidRPr="00000000">
        <w:rPr>
          <w:rtl w:val="0"/>
        </w:rPr>
      </w:r>
    </w:p>
    <w:p w:rsidR="00000000" w:rsidDel="00000000" w:rsidP="00000000" w:rsidRDefault="00000000" w:rsidRPr="00000000" w14:paraId="000001F4">
      <w:pPr>
        <w:jc w:val="center"/>
        <w:rPr>
          <w:b w:val="1"/>
        </w:rPr>
      </w:pPr>
      <w:r w:rsidDel="00000000" w:rsidR="00000000" w:rsidRPr="00000000">
        <w:rPr>
          <w:rtl w:val="0"/>
        </w:rPr>
      </w:r>
    </w:p>
    <w:p w:rsidR="00000000" w:rsidDel="00000000" w:rsidP="00000000" w:rsidRDefault="00000000" w:rsidRPr="00000000" w14:paraId="000001F5">
      <w:pPr>
        <w:jc w:val="center"/>
        <w:rPr>
          <w:b w:val="1"/>
        </w:rPr>
      </w:pPr>
      <w:r w:rsidDel="00000000" w:rsidR="00000000" w:rsidRPr="00000000">
        <w:rPr>
          <w:rtl w:val="0"/>
        </w:rPr>
      </w:r>
    </w:p>
    <w:p w:rsidR="00000000" w:rsidDel="00000000" w:rsidP="00000000" w:rsidRDefault="00000000" w:rsidRPr="00000000" w14:paraId="000001F6">
      <w:pPr>
        <w:jc w:val="center"/>
        <w:rPr>
          <w:b w:val="1"/>
        </w:rPr>
      </w:pPr>
      <w:r w:rsidDel="00000000" w:rsidR="00000000" w:rsidRPr="00000000">
        <w:rPr>
          <w:rtl w:val="0"/>
        </w:rPr>
      </w:r>
    </w:p>
    <w:p w:rsidR="00000000" w:rsidDel="00000000" w:rsidP="00000000" w:rsidRDefault="00000000" w:rsidRPr="00000000" w14:paraId="000001F7">
      <w:pPr>
        <w:jc w:val="center"/>
        <w:rPr>
          <w:b w:val="1"/>
        </w:rPr>
      </w:pPr>
      <w:r w:rsidDel="00000000" w:rsidR="00000000" w:rsidRPr="00000000">
        <w:rPr>
          <w:rtl w:val="0"/>
        </w:rPr>
      </w:r>
    </w:p>
    <w:p w:rsidR="00000000" w:rsidDel="00000000" w:rsidP="00000000" w:rsidRDefault="00000000" w:rsidRPr="00000000" w14:paraId="000001F8">
      <w:pPr>
        <w:jc w:val="center"/>
        <w:rPr>
          <w:b w:val="1"/>
        </w:rPr>
      </w:pPr>
      <w:r w:rsidDel="00000000" w:rsidR="00000000" w:rsidRPr="00000000">
        <w:rPr>
          <w:rtl w:val="0"/>
        </w:rPr>
      </w:r>
    </w:p>
    <w:p w:rsidR="00000000" w:rsidDel="00000000" w:rsidP="00000000" w:rsidRDefault="00000000" w:rsidRPr="00000000" w14:paraId="000001F9">
      <w:pPr>
        <w:jc w:val="center"/>
        <w:rPr>
          <w:b w:val="1"/>
        </w:rPr>
      </w:pPr>
      <w:r w:rsidDel="00000000" w:rsidR="00000000" w:rsidRPr="00000000">
        <w:rPr>
          <w:rtl w:val="0"/>
        </w:rPr>
      </w:r>
    </w:p>
    <w:p w:rsidR="00000000" w:rsidDel="00000000" w:rsidP="00000000" w:rsidRDefault="00000000" w:rsidRPr="00000000" w14:paraId="000001FA">
      <w:pPr>
        <w:jc w:val="center"/>
        <w:rPr>
          <w:b w:val="1"/>
        </w:rPr>
      </w:pPr>
      <w:r w:rsidDel="00000000" w:rsidR="00000000" w:rsidRPr="00000000">
        <w:rPr>
          <w:rtl w:val="0"/>
        </w:rPr>
      </w:r>
    </w:p>
    <w:p w:rsidR="00000000" w:rsidDel="00000000" w:rsidP="00000000" w:rsidRDefault="00000000" w:rsidRPr="00000000" w14:paraId="000001FB">
      <w:pPr>
        <w:jc w:val="center"/>
        <w:rPr>
          <w:b w:val="1"/>
        </w:rPr>
      </w:pPr>
      <w:r w:rsidDel="00000000" w:rsidR="00000000" w:rsidRPr="00000000">
        <w:rPr>
          <w:rtl w:val="0"/>
        </w:rPr>
      </w:r>
    </w:p>
    <w:p w:rsidR="00000000" w:rsidDel="00000000" w:rsidP="00000000" w:rsidRDefault="00000000" w:rsidRPr="00000000" w14:paraId="000001FC">
      <w:pPr>
        <w:jc w:val="center"/>
        <w:rPr>
          <w:b w:val="1"/>
        </w:rPr>
      </w:pPr>
      <w:r w:rsidDel="00000000" w:rsidR="00000000" w:rsidRPr="00000000">
        <w:rPr>
          <w:rtl w:val="0"/>
        </w:rPr>
      </w:r>
    </w:p>
    <w:p w:rsidR="00000000" w:rsidDel="00000000" w:rsidP="00000000" w:rsidRDefault="00000000" w:rsidRPr="00000000" w14:paraId="000001FD">
      <w:pPr>
        <w:jc w:val="center"/>
        <w:rPr>
          <w:b w:val="1"/>
        </w:rPr>
      </w:pPr>
      <w:r w:rsidDel="00000000" w:rsidR="00000000" w:rsidRPr="00000000">
        <w:rPr>
          <w:rtl w:val="0"/>
        </w:rPr>
      </w:r>
    </w:p>
    <w:p w:rsidR="00000000" w:rsidDel="00000000" w:rsidP="00000000" w:rsidRDefault="00000000" w:rsidRPr="00000000" w14:paraId="000001FE">
      <w:pPr>
        <w:jc w:val="center"/>
        <w:rPr>
          <w:b w:val="1"/>
        </w:rPr>
      </w:pPr>
      <w:r w:rsidDel="00000000" w:rsidR="00000000" w:rsidRPr="00000000">
        <w:rPr>
          <w:rtl w:val="0"/>
        </w:rPr>
      </w:r>
    </w:p>
    <w:p w:rsidR="00000000" w:rsidDel="00000000" w:rsidP="00000000" w:rsidRDefault="00000000" w:rsidRPr="00000000" w14:paraId="000001FF">
      <w:pPr>
        <w:jc w:val="center"/>
        <w:rPr>
          <w:b w:val="1"/>
        </w:rPr>
      </w:pPr>
      <w:r w:rsidDel="00000000" w:rsidR="00000000" w:rsidRPr="00000000">
        <w:rPr>
          <w:rtl w:val="0"/>
        </w:rPr>
      </w:r>
    </w:p>
    <w:p w:rsidR="00000000" w:rsidDel="00000000" w:rsidP="00000000" w:rsidRDefault="00000000" w:rsidRPr="00000000" w14:paraId="00000200">
      <w:pPr>
        <w:jc w:val="center"/>
        <w:rPr>
          <w:b w:val="1"/>
        </w:rPr>
      </w:pPr>
      <w:r w:rsidDel="00000000" w:rsidR="00000000" w:rsidRPr="00000000">
        <w:rPr>
          <w:rtl w:val="0"/>
        </w:rPr>
      </w:r>
    </w:p>
    <w:p w:rsidR="00000000" w:rsidDel="00000000" w:rsidP="00000000" w:rsidRDefault="00000000" w:rsidRPr="00000000" w14:paraId="00000201">
      <w:pPr>
        <w:jc w:val="center"/>
        <w:rPr>
          <w:b w:val="1"/>
        </w:rPr>
      </w:pPr>
      <w:r w:rsidDel="00000000" w:rsidR="00000000" w:rsidRPr="00000000">
        <w:rPr>
          <w:rtl w:val="0"/>
        </w:rPr>
      </w:r>
    </w:p>
    <w:p w:rsidR="00000000" w:rsidDel="00000000" w:rsidP="00000000" w:rsidRDefault="00000000" w:rsidRPr="00000000" w14:paraId="00000202">
      <w:pPr>
        <w:jc w:val="center"/>
        <w:rPr>
          <w:b w:val="1"/>
        </w:rPr>
      </w:pPr>
      <w:r w:rsidDel="00000000" w:rsidR="00000000" w:rsidRPr="00000000">
        <w:rPr>
          <w:rtl w:val="0"/>
        </w:rPr>
      </w:r>
    </w:p>
    <w:p w:rsidR="00000000" w:rsidDel="00000000" w:rsidP="00000000" w:rsidRDefault="00000000" w:rsidRPr="00000000" w14:paraId="00000203">
      <w:pPr>
        <w:jc w:val="center"/>
        <w:rPr>
          <w:b w:val="1"/>
        </w:rPr>
      </w:pPr>
      <w:r w:rsidDel="00000000" w:rsidR="00000000" w:rsidRPr="00000000">
        <w:rPr>
          <w:rtl w:val="0"/>
        </w:rPr>
      </w:r>
    </w:p>
    <w:p w:rsidR="00000000" w:rsidDel="00000000" w:rsidP="00000000" w:rsidRDefault="00000000" w:rsidRPr="00000000" w14:paraId="00000204">
      <w:pPr>
        <w:jc w:val="center"/>
        <w:rPr>
          <w:b w:val="1"/>
        </w:rPr>
      </w:pPr>
      <w:r w:rsidDel="00000000" w:rsidR="00000000" w:rsidRPr="00000000">
        <w:rPr>
          <w:rtl w:val="0"/>
        </w:rPr>
      </w:r>
    </w:p>
    <w:p w:rsidR="00000000" w:rsidDel="00000000" w:rsidP="00000000" w:rsidRDefault="00000000" w:rsidRPr="00000000" w14:paraId="00000205">
      <w:pPr>
        <w:jc w:val="center"/>
        <w:rPr>
          <w:b w:val="1"/>
        </w:rPr>
      </w:pPr>
      <w:r w:rsidDel="00000000" w:rsidR="00000000" w:rsidRPr="00000000">
        <w:rPr>
          <w:rtl w:val="0"/>
        </w:rPr>
      </w:r>
    </w:p>
    <w:p w:rsidR="00000000" w:rsidDel="00000000" w:rsidP="00000000" w:rsidRDefault="00000000" w:rsidRPr="00000000" w14:paraId="00000206">
      <w:pPr>
        <w:jc w:val="center"/>
        <w:rPr>
          <w:b w:val="1"/>
        </w:rPr>
      </w:pPr>
      <w:r w:rsidDel="00000000" w:rsidR="00000000" w:rsidRPr="00000000">
        <w:rPr>
          <w:rtl w:val="0"/>
        </w:rPr>
      </w:r>
    </w:p>
    <w:p w:rsidR="00000000" w:rsidDel="00000000" w:rsidP="00000000" w:rsidRDefault="00000000" w:rsidRPr="00000000" w14:paraId="00000207">
      <w:pPr>
        <w:jc w:val="center"/>
        <w:rPr>
          <w:b w:val="1"/>
        </w:rPr>
      </w:pPr>
      <w:r w:rsidDel="00000000" w:rsidR="00000000" w:rsidRPr="00000000">
        <w:rPr>
          <w:rtl w:val="0"/>
        </w:rPr>
      </w:r>
    </w:p>
    <w:p w:rsidR="00000000" w:rsidDel="00000000" w:rsidP="00000000" w:rsidRDefault="00000000" w:rsidRPr="00000000" w14:paraId="00000208">
      <w:pPr>
        <w:jc w:val="center"/>
        <w:rPr>
          <w:b w:val="1"/>
        </w:rPr>
      </w:pPr>
      <w:r w:rsidDel="00000000" w:rsidR="00000000" w:rsidRPr="00000000">
        <w:rPr>
          <w:rtl w:val="0"/>
        </w:rPr>
      </w:r>
    </w:p>
    <w:p w:rsidR="00000000" w:rsidDel="00000000" w:rsidP="00000000" w:rsidRDefault="00000000" w:rsidRPr="00000000" w14:paraId="00000209">
      <w:pPr>
        <w:jc w:val="center"/>
        <w:rPr>
          <w:b w:val="1"/>
        </w:rPr>
      </w:pPr>
      <w:r w:rsidDel="00000000" w:rsidR="00000000" w:rsidRPr="00000000">
        <w:rPr>
          <w:b w:val="1"/>
          <w:rtl w:val="0"/>
        </w:rPr>
        <w:t xml:space="preserve">Splitting the data and Training the SVM MODEL (Erick)</w:t>
      </w:r>
    </w:p>
    <w:p w:rsidR="00000000" w:rsidDel="00000000" w:rsidP="00000000" w:rsidRDefault="00000000" w:rsidRPr="00000000" w14:paraId="0000020A">
      <w:pPr>
        <w:jc w:val="center"/>
        <w:rPr>
          <w:b w:val="1"/>
        </w:rPr>
      </w:pPr>
      <w:r w:rsidDel="00000000" w:rsidR="00000000" w:rsidRPr="00000000">
        <w:rPr>
          <w:rtl w:val="0"/>
        </w:rPr>
      </w:r>
    </w:p>
    <w:p w:rsidR="00000000" w:rsidDel="00000000" w:rsidP="00000000" w:rsidRDefault="00000000" w:rsidRPr="00000000" w14:paraId="0000020B">
      <w:pPr>
        <w:jc w:val="center"/>
        <w:rPr>
          <w:b w:val="1"/>
        </w:rPr>
      </w:pPr>
      <w:r w:rsidDel="00000000" w:rsidR="00000000" w:rsidRPr="00000000">
        <w:rPr>
          <w:b w:val="1"/>
        </w:rPr>
        <w:drawing>
          <wp:inline distB="114300" distT="114300" distL="114300" distR="114300">
            <wp:extent cx="5943600" cy="4572000"/>
            <wp:effectExtent b="0" l="0" r="0" t="0"/>
            <wp:docPr id="79"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pPr>
      <w:r w:rsidDel="00000000" w:rsidR="00000000" w:rsidRPr="00000000">
        <w:rPr>
          <w:rtl w:val="0"/>
        </w:rPr>
      </w:r>
    </w:p>
    <w:p w:rsidR="00000000" w:rsidDel="00000000" w:rsidP="00000000" w:rsidRDefault="00000000" w:rsidRPr="00000000" w14:paraId="0000020D">
      <w:pPr>
        <w:jc w:val="center"/>
        <w:rPr/>
      </w:pPr>
      <w:r w:rsidDel="00000000" w:rsidR="00000000" w:rsidRPr="00000000">
        <w:rPr>
          <w:rtl w:val="0"/>
        </w:rPr>
      </w:r>
    </w:p>
    <w:p w:rsidR="00000000" w:rsidDel="00000000" w:rsidP="00000000" w:rsidRDefault="00000000" w:rsidRPr="00000000" w14:paraId="0000020E">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bomycn5vs008" w:id="1"/>
      <w:bookmarkEnd w:id="1"/>
      <w:r w:rsidDel="00000000" w:rsidR="00000000" w:rsidRPr="00000000">
        <w:rPr>
          <w:rtl w:val="0"/>
        </w:rPr>
      </w:r>
    </w:p>
    <w:p w:rsidR="00000000" w:rsidDel="00000000" w:rsidP="00000000" w:rsidRDefault="00000000" w:rsidRPr="00000000" w14:paraId="0000020F">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46btbvjfvpbf" w:id="2"/>
      <w:bookmarkEnd w:id="2"/>
      <w:r w:rsidDel="00000000" w:rsidR="00000000" w:rsidRPr="00000000">
        <w:rPr>
          <w:rtl w:val="0"/>
        </w:rPr>
      </w:r>
    </w:p>
    <w:p w:rsidR="00000000" w:rsidDel="00000000" w:rsidP="00000000" w:rsidRDefault="00000000" w:rsidRPr="00000000" w14:paraId="00000210">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k73xbz2tq0o9" w:id="3"/>
      <w:bookmarkEnd w:id="3"/>
      <w:r w:rsidDel="00000000" w:rsidR="00000000" w:rsidRPr="00000000">
        <w:rPr>
          <w:rtl w:val="0"/>
        </w:rPr>
      </w:r>
    </w:p>
    <w:p w:rsidR="00000000" w:rsidDel="00000000" w:rsidP="00000000" w:rsidRDefault="00000000" w:rsidRPr="00000000" w14:paraId="00000211">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alhyfq94tyiw" w:id="4"/>
      <w:bookmarkEnd w:id="4"/>
      <w:r w:rsidDel="00000000" w:rsidR="00000000" w:rsidRPr="00000000">
        <w:rPr>
          <w:rtl w:val="0"/>
        </w:rPr>
      </w:r>
    </w:p>
    <w:p w:rsidR="00000000" w:rsidDel="00000000" w:rsidP="00000000" w:rsidRDefault="00000000" w:rsidRPr="00000000" w14:paraId="00000212">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goq4vepgb4eu" w:id="5"/>
      <w:bookmarkEnd w:id="5"/>
      <w:r w:rsidDel="00000000" w:rsidR="00000000" w:rsidRPr="00000000">
        <w:rPr>
          <w:rtl w:val="0"/>
        </w:rPr>
      </w:r>
    </w:p>
    <w:p w:rsidR="00000000" w:rsidDel="00000000" w:rsidP="00000000" w:rsidRDefault="00000000" w:rsidRPr="00000000" w14:paraId="00000213">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dlpf5ec29fi1" w:id="6"/>
      <w:bookmarkEnd w:id="6"/>
      <w:r w:rsidDel="00000000" w:rsidR="00000000" w:rsidRPr="00000000">
        <w:rPr>
          <w:rtl w:val="0"/>
        </w:rPr>
      </w:r>
    </w:p>
    <w:p w:rsidR="00000000" w:rsidDel="00000000" w:rsidP="00000000" w:rsidRDefault="00000000" w:rsidRPr="00000000" w14:paraId="00000214">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36fn25d5t0if" w:id="7"/>
      <w:bookmarkEnd w:id="7"/>
      <w:r w:rsidDel="00000000" w:rsidR="00000000" w:rsidRPr="00000000">
        <w:rPr>
          <w:rtl w:val="0"/>
        </w:rPr>
      </w:r>
    </w:p>
    <w:p w:rsidR="00000000" w:rsidDel="00000000" w:rsidP="00000000" w:rsidRDefault="00000000" w:rsidRPr="00000000" w14:paraId="00000215">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v78o3bv7yfxx" w:id="8"/>
      <w:bookmarkEnd w:id="8"/>
      <w:r w:rsidDel="00000000" w:rsidR="00000000" w:rsidRPr="00000000">
        <w:rPr>
          <w:rtl w:val="0"/>
        </w:rPr>
      </w:r>
    </w:p>
    <w:p w:rsidR="00000000" w:rsidDel="00000000" w:rsidP="00000000" w:rsidRDefault="00000000" w:rsidRPr="00000000" w14:paraId="00000216">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yb41wgcqq19l" w:id="9"/>
      <w:bookmarkEnd w:id="9"/>
      <w:r w:rsidDel="00000000" w:rsidR="00000000" w:rsidRPr="00000000">
        <w:rPr>
          <w:rFonts w:ascii="Times New Roman" w:cs="Times New Roman" w:eastAsia="Times New Roman" w:hAnsi="Times New Roman"/>
          <w:b w:val="1"/>
          <w:color w:val="2d3b45"/>
          <w:sz w:val="24"/>
          <w:szCs w:val="24"/>
          <w:u w:val="single"/>
          <w:rtl w:val="0"/>
        </w:rPr>
        <w:t xml:space="preserve">Reflection</w:t>
      </w:r>
    </w:p>
    <w:p w:rsidR="00000000" w:rsidDel="00000000" w:rsidP="00000000" w:rsidRDefault="00000000" w:rsidRPr="00000000" w14:paraId="000002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Brooke Broderick</w:t>
      </w:r>
    </w:p>
    <w:p w:rsidR="00000000" w:rsidDel="00000000" w:rsidP="00000000" w:rsidRDefault="00000000" w:rsidRPr="00000000" w14:paraId="0000021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1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1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Matthew Choo </w:t>
      </w:r>
    </w:p>
    <w:p w:rsidR="00000000" w:rsidDel="00000000" w:rsidP="00000000" w:rsidRDefault="00000000" w:rsidRPr="00000000" w14:paraId="0000022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24">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running the codes there was some error in some of the codes. First in figure 11, we have to load the CIFAR-10 dataset, type in the classes and choose a subset from it. Later in Figures 12 to 15 we have to revise the code to print out the images. Next in figures 16 to 19, we have to train the machine learning model to produce different kinds of images such as original color images, grayscale images and normalized grayscale images. Overall this notebook was interesting but had to revise the code to have no errors.</w:t>
      </w:r>
    </w:p>
    <w:p w:rsidR="00000000" w:rsidDel="00000000" w:rsidP="00000000" w:rsidRDefault="00000000" w:rsidRPr="00000000" w14:paraId="0000022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26">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27">
      <w:pPr>
        <w:numPr>
          <w:ilvl w:val="0"/>
          <w:numId w:val="10"/>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This file was tough because of how we have to download a zip file from kaggle called dogs-vs-cats. In figure 20, we have to import these libraries before adding the zip file. From figures 21 to 22, we have to create and prepare the dataset for dogs and cats. Then, in figures 23 to 25 we will be loading and preprocessing the images from the file. After running the code, it shows that it could not load images. Next in figures 26 we will begin splitting the data from the file showing the training and testing set size. Lastly in figures 27 to 28 we will be training a machine learning model using SVM showing the accuracy and classification report. This ipynb was tricky and hard because of using the zip.file from kaggle. </w:t>
      </w:r>
    </w:p>
    <w:p w:rsidR="00000000" w:rsidDel="00000000" w:rsidP="00000000" w:rsidRDefault="00000000" w:rsidRPr="00000000" w14:paraId="000002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Cameroun White</w:t>
      </w:r>
    </w:p>
    <w:p w:rsidR="00000000" w:rsidDel="00000000" w:rsidP="00000000" w:rsidRDefault="00000000" w:rsidRPr="00000000" w14:paraId="0000022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2B">
      <w:pPr>
        <w:numPr>
          <w:ilvl w:val="0"/>
          <w:numId w:val="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The first part of this was importing the proper libraries and then loading the CIFAR-10 dataset and preprocessing it by converting the images to grayscale flattening them. Thereafter, the program was able to display multiple variations of images in color and grayscale. This was fairly clear and concise but I made it through. </w:t>
      </w:r>
    </w:p>
    <w:p w:rsidR="00000000" w:rsidDel="00000000" w:rsidP="00000000" w:rsidRDefault="00000000" w:rsidRPr="00000000" w14:paraId="0000022C">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2E">
      <w:pPr>
        <w:numPr>
          <w:ilvl w:val="0"/>
          <w:numId w:val="8"/>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Not being as tech savvy as I would like to be made this one very difficult for me. I end up overthinking a lot because of my constant household distractions. Having to deal with the zip folder caused confusion for me because I was too busy trying to separate the images in the zip. With help from my classmates and ChatGPT and Gemini to help clarify a little more I was able to have Google Colab present a dog image successfully. I need to keep practicing but I feel like I'm understanding more and more.</w:t>
      </w:r>
    </w:p>
    <w:p w:rsidR="00000000" w:rsidDel="00000000" w:rsidP="00000000" w:rsidRDefault="00000000" w:rsidRPr="00000000" w14:paraId="0000022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Melvis Maduagwu</w:t>
      </w:r>
    </w:p>
    <w:p w:rsidR="00000000" w:rsidDel="00000000" w:rsidP="00000000" w:rsidRDefault="00000000" w:rsidRPr="00000000" w14:paraId="0000023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32">
      <w:pPr>
        <w:numPr>
          <w:ilvl w:val="0"/>
          <w:numId w:val="7"/>
        </w:numPr>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 this Lab, we learned how to use Machine learning to classify images. First we loaded and preprocessed the CIFAR-10 dataset. Next, we converted the images to grayscale and flattened them for features. We trained the model on the features and then checked the performance. The SVM was a really helpful tool for this Lab.</w:t>
      </w: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34">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Erick Banegas </w:t>
      </w:r>
    </w:p>
    <w:p w:rsidR="00000000" w:rsidDel="00000000" w:rsidP="00000000" w:rsidRDefault="00000000" w:rsidRPr="00000000" w14:paraId="0000023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39">
      <w:pPr>
        <w:numPr>
          <w:ilvl w:val="0"/>
          <w:numId w:val="6"/>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While working with the code, the first step was loading the CIFAR-10 dataset, defining the classes, and selecting a specific subset for analysis. Then, adjustments were made to properly display the images and explore their characteristics. Later, the machine learning model was trained to generate different types of images, including color versions, grayscale, and normalized grayscale images. Overall, the notebook provided an engaging experience, allowing for experimentation with various approaches to image processing and transformation.</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23A">
      <w:pPr>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3B">
      <w:pPr>
        <w:numPr>
          <w:ilvl w:val="0"/>
          <w:numId w:val="9"/>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Working on this part made me realize the importance of properly handling data before using it in a model. I had to validate images to avoid errors and ensure everything was processed correctly. Resizing, normalizing, and flattening images were key steps to keep the data consistent. Overall, it was a good exercise in making the code more reliable and adaptable.</w:t>
      </w:r>
    </w:p>
    <w:p w:rsidR="00000000" w:rsidDel="00000000" w:rsidP="00000000" w:rsidRDefault="00000000" w:rsidRPr="00000000" w14:paraId="0000023C">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NancyChieu</w:t>
      </w:r>
    </w:p>
    <w:p w:rsidR="00000000" w:rsidDel="00000000" w:rsidP="00000000" w:rsidRDefault="00000000" w:rsidRPr="00000000" w14:paraId="0000023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3F">
      <w:pPr>
        <w:numPr>
          <w:ilvl w:val="0"/>
          <w:numId w:val="3"/>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By using Google Colab I was able to find my 0924 in my Google Drive. I followed the steps in the file and imported the needed libraries all together, numpy, </w:t>
      </w:r>
      <w:r w:rsidDel="00000000" w:rsidR="00000000" w:rsidRPr="00000000">
        <w:rPr>
          <w:rFonts w:ascii="Times New Roman" w:cs="Times New Roman" w:eastAsia="Times New Roman" w:hAnsi="Times New Roman"/>
          <w:b w:val="1"/>
          <w:color w:val="1f1f1f"/>
          <w:sz w:val="24"/>
          <w:szCs w:val="24"/>
          <w:highlight w:val="white"/>
          <w:rtl w:val="0"/>
        </w:rPr>
        <w:t xml:space="preserve">matplotlib, tensorflow, sklearn</w:t>
      </w:r>
      <w:r w:rsidDel="00000000" w:rsidR="00000000" w:rsidRPr="00000000">
        <w:rPr>
          <w:rFonts w:ascii="Times New Roman" w:cs="Times New Roman" w:eastAsia="Times New Roman" w:hAnsi="Times New Roman"/>
          <w:b w:val="1"/>
          <w:sz w:val="24"/>
          <w:szCs w:val="24"/>
          <w:rtl w:val="0"/>
        </w:rPr>
        <w:t xml:space="preserve"> from CIFAR 10. These libraries help to train and evaluate machine learning for image classification. I loaded the dataset from the libraries and converted the images to grayscale and flatten them. Next I used SVM which is a supervised learning model to classify images. SVM is an effective model when the number of features is large, such as the training set size is 15000 and the testing set is 3000 for the ship sample. I found that SVM is a good model for me to learn how to do image classification with machine learning even though the accuracy rate is 0.547 for cat, dog and ship classification.</w:t>
      </w:r>
    </w:p>
    <w:p w:rsidR="00000000" w:rsidDel="00000000" w:rsidP="00000000" w:rsidRDefault="00000000" w:rsidRPr="00000000" w14:paraId="0000024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42">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This image processing is rather difficult for me and we do need a lot of help to understand and complete this image processing. I learned from my team members to download a dogs-vs-cats zip file from kaggle. Next we imported needed libraries as in F 20, then prepared the dataset and processed it. It kept showing that the image could not be loaded. With lots of trial and error, we learned to split the training and testing data sizes. Finally we were able to use SVM to train and evaluate the ML for image classification. The report showed the accuracy of 0.55.</w:t>
      </w:r>
    </w:p>
    <w:p w:rsidR="00000000" w:rsidDel="00000000" w:rsidP="00000000" w:rsidRDefault="00000000" w:rsidRPr="00000000" w14:paraId="000002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Yoana Cook:</w:t>
      </w:r>
    </w:p>
    <w:p w:rsidR="00000000" w:rsidDel="00000000" w:rsidP="00000000" w:rsidRDefault="00000000" w:rsidRPr="00000000" w14:paraId="000002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 </w:t>
      </w:r>
    </w:p>
    <w:p w:rsidR="00000000" w:rsidDel="00000000" w:rsidP="00000000" w:rsidRDefault="00000000" w:rsidRPr="00000000" w14:paraId="0000024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assignment I have worked on an image classification task using the CIFAR-10 dataset. The goal was to load the dataset, extract features from images, train a machine learning model, and evaluate its performance. In the process I have used a few imported libraries: </w:t>
      </w:r>
      <w:r w:rsidDel="00000000" w:rsidR="00000000" w:rsidRPr="00000000">
        <w:rPr>
          <w:rFonts w:ascii="Times New Roman" w:cs="Times New Roman" w:eastAsia="Times New Roman" w:hAnsi="Times New Roman"/>
          <w:i w:val="1"/>
          <w:sz w:val="24"/>
          <w:szCs w:val="24"/>
          <w:rtl w:val="0"/>
        </w:rPr>
        <w:t xml:space="preserve">NumPy:</w:t>
      </w:r>
      <w:r w:rsidDel="00000000" w:rsidR="00000000" w:rsidRPr="00000000">
        <w:rPr>
          <w:rFonts w:ascii="Times New Roman" w:cs="Times New Roman" w:eastAsia="Times New Roman" w:hAnsi="Times New Roman"/>
          <w:sz w:val="24"/>
          <w:szCs w:val="24"/>
          <w:rtl w:val="0"/>
        </w:rPr>
        <w:t xml:space="preserve"> Which helped with numerical operations, like handling arrays. </w:t>
      </w:r>
      <w:r w:rsidDel="00000000" w:rsidR="00000000" w:rsidRPr="00000000">
        <w:rPr>
          <w:rFonts w:ascii="Times New Roman" w:cs="Times New Roman" w:eastAsia="Times New Roman" w:hAnsi="Times New Roman"/>
          <w:i w:val="1"/>
          <w:sz w:val="24"/>
          <w:szCs w:val="24"/>
          <w:rtl w:val="0"/>
        </w:rPr>
        <w:t xml:space="preserve">Matplotlib:</w:t>
      </w:r>
      <w:r w:rsidDel="00000000" w:rsidR="00000000" w:rsidRPr="00000000">
        <w:rPr>
          <w:rFonts w:ascii="Times New Roman" w:cs="Times New Roman" w:eastAsia="Times New Roman" w:hAnsi="Times New Roman"/>
          <w:sz w:val="24"/>
          <w:szCs w:val="24"/>
          <w:rtl w:val="0"/>
        </w:rPr>
        <w:t xml:space="preserve"> Used to visualize the images from the dataset. </w:t>
      </w:r>
      <w:r w:rsidDel="00000000" w:rsidR="00000000" w:rsidRPr="00000000">
        <w:rPr>
          <w:rFonts w:ascii="Times New Roman" w:cs="Times New Roman" w:eastAsia="Times New Roman" w:hAnsi="Times New Roman"/>
          <w:i w:val="1"/>
          <w:sz w:val="24"/>
          <w:szCs w:val="24"/>
          <w:rtl w:val="0"/>
        </w:rPr>
        <w:t xml:space="preserve">TensorFlow:</w:t>
      </w:r>
      <w:r w:rsidDel="00000000" w:rsidR="00000000" w:rsidRPr="00000000">
        <w:rPr>
          <w:rFonts w:ascii="Times New Roman" w:cs="Times New Roman" w:eastAsia="Times New Roman" w:hAnsi="Times New Roman"/>
          <w:sz w:val="24"/>
          <w:szCs w:val="24"/>
          <w:rtl w:val="0"/>
        </w:rPr>
        <w:t xml:space="preserve"> Provided easy access to the CIFAR-10 dataset, saving time. </w:t>
      </w:r>
      <w:r w:rsidDel="00000000" w:rsidR="00000000" w:rsidRPr="00000000">
        <w:rPr>
          <w:rFonts w:ascii="Times New Roman" w:cs="Times New Roman" w:eastAsia="Times New Roman" w:hAnsi="Times New Roman"/>
          <w:i w:val="1"/>
          <w:sz w:val="24"/>
          <w:szCs w:val="24"/>
          <w:rtl w:val="0"/>
        </w:rPr>
        <w:t xml:space="preserve">Scikit-Learn:</w:t>
      </w:r>
      <w:r w:rsidDel="00000000" w:rsidR="00000000" w:rsidRPr="00000000">
        <w:rPr>
          <w:rFonts w:ascii="Times New Roman" w:cs="Times New Roman" w:eastAsia="Times New Roman" w:hAnsi="Times New Roman"/>
          <w:sz w:val="24"/>
          <w:szCs w:val="24"/>
          <w:rtl w:val="0"/>
        </w:rPr>
        <w:t xml:space="preserve"> The main library for training and evaluating the machine learning model. What I did is: </w:t>
      </w:r>
      <w:r w:rsidDel="00000000" w:rsidR="00000000" w:rsidRPr="00000000">
        <w:rPr>
          <w:rFonts w:ascii="Times New Roman" w:cs="Times New Roman" w:eastAsia="Times New Roman" w:hAnsi="Times New Roman"/>
          <w:i w:val="1"/>
          <w:sz w:val="24"/>
          <w:szCs w:val="24"/>
          <w:rtl w:val="0"/>
        </w:rPr>
        <w:t xml:space="preserve">Loaded and Preprocessed the CIFAR-10 Dataset</w:t>
      </w:r>
      <w:r w:rsidDel="00000000" w:rsidR="00000000" w:rsidRPr="00000000">
        <w:rPr>
          <w:rFonts w:ascii="Times New Roman" w:cs="Times New Roman" w:eastAsia="Times New Roman" w:hAnsi="Times New Roman"/>
          <w:sz w:val="24"/>
          <w:szCs w:val="24"/>
          <w:rtl w:val="0"/>
        </w:rPr>
        <w:t xml:space="preserve">: I used TensorFlow to import the dataset, which contains 60,000 small color images of 10 different objects (like cats, dogs, and airplanes). Then, </w:t>
      </w:r>
      <w:r w:rsidDel="00000000" w:rsidR="00000000" w:rsidRPr="00000000">
        <w:rPr>
          <w:rFonts w:ascii="Times New Roman" w:cs="Times New Roman" w:eastAsia="Times New Roman" w:hAnsi="Times New Roman"/>
          <w:i w:val="1"/>
          <w:sz w:val="24"/>
          <w:szCs w:val="24"/>
          <w:rtl w:val="0"/>
        </w:rPr>
        <w:t xml:space="preserve">Extracted Features:</w:t>
      </w:r>
      <w:r w:rsidDel="00000000" w:rsidR="00000000" w:rsidRPr="00000000">
        <w:rPr>
          <w:rFonts w:ascii="Times New Roman" w:cs="Times New Roman" w:eastAsia="Times New Roman" w:hAnsi="Times New Roman"/>
          <w:sz w:val="24"/>
          <w:szCs w:val="24"/>
          <w:rtl w:val="0"/>
        </w:rPr>
        <w:t xml:space="preserve"> Using methods to extract useful features from the images. </w:t>
      </w:r>
      <w:r w:rsidDel="00000000" w:rsidR="00000000" w:rsidRPr="00000000">
        <w:rPr>
          <w:rFonts w:ascii="Times New Roman" w:cs="Times New Roman" w:eastAsia="Times New Roman" w:hAnsi="Times New Roman"/>
          <w:i w:val="1"/>
          <w:sz w:val="24"/>
          <w:szCs w:val="24"/>
          <w:rtl w:val="0"/>
        </w:rPr>
        <w:t xml:space="preserve">Trained a Machine Learning Model:</w:t>
      </w:r>
      <w:r w:rsidDel="00000000" w:rsidR="00000000" w:rsidRPr="00000000">
        <w:rPr>
          <w:rFonts w:ascii="Times New Roman" w:cs="Times New Roman" w:eastAsia="Times New Roman" w:hAnsi="Times New Roman"/>
          <w:sz w:val="24"/>
          <w:szCs w:val="24"/>
          <w:rtl w:val="0"/>
        </w:rPr>
        <w:t xml:space="preserve"> Applying a traditional machine learning approach (instead of deep learning) to classify the images. </w:t>
      </w:r>
      <w:r w:rsidDel="00000000" w:rsidR="00000000" w:rsidRPr="00000000">
        <w:rPr>
          <w:rFonts w:ascii="Times New Roman" w:cs="Times New Roman" w:eastAsia="Times New Roman" w:hAnsi="Times New Roman"/>
          <w:i w:val="1"/>
          <w:sz w:val="24"/>
          <w:szCs w:val="24"/>
          <w:rtl w:val="0"/>
        </w:rPr>
        <w:t xml:space="preserve">Evaluated the Model</w:t>
      </w:r>
      <w:r w:rsidDel="00000000" w:rsidR="00000000" w:rsidRPr="00000000">
        <w:rPr>
          <w:rFonts w:ascii="Times New Roman" w:cs="Times New Roman" w:eastAsia="Times New Roman" w:hAnsi="Times New Roman"/>
          <w:sz w:val="24"/>
          <w:szCs w:val="24"/>
          <w:rtl w:val="0"/>
        </w:rPr>
        <w:t xml:space="preserve">: Finally, I checked how well the model performed using accuracy and other evaluation metrics. </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was able to classify images, but since I used classical machine learning instead of deep learning, the accuracy was not as high as modern neural networks. However, this was a great learning experience because it showed how feature extraction plays a role in classification tasks. Overall, this assignment helped me understand the step-by-step process of image classification and how different libraries work together to make machine learning projects to implement. </w:t>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4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assignment honestly challenged me a lot. My main goal was to work with image classification and dataset creation, which involved several key steps: importing a dataset, preprocessing images, training a model, and evaluating its performance. Extracting the dataset from Kaggle and getting the token was very easy, but it turned into a long trial-and-error process afterwards. I used two YouTube videos, </w:t>
      </w:r>
      <w:r w:rsidDel="00000000" w:rsidR="00000000" w:rsidRPr="00000000">
        <w:rPr>
          <w:rFonts w:ascii="Times New Roman" w:cs="Times New Roman" w:eastAsia="Times New Roman" w:hAnsi="Times New Roman"/>
          <w:i w:val="1"/>
          <w:sz w:val="24"/>
          <w:szCs w:val="24"/>
          <w:rtl w:val="0"/>
        </w:rPr>
        <w:t xml:space="preserve">"How to import Kaggle datasets in Google Colab"</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"Loading Kaggle data directly into Google Colab"</w:t>
      </w:r>
      <w:r w:rsidDel="00000000" w:rsidR="00000000" w:rsidRPr="00000000">
        <w:rPr>
          <w:rFonts w:ascii="Times New Roman" w:cs="Times New Roman" w:eastAsia="Times New Roman" w:hAnsi="Times New Roman"/>
          <w:sz w:val="24"/>
          <w:szCs w:val="24"/>
          <w:rtl w:val="0"/>
        </w:rPr>
        <w:t xml:space="preserve">. The two methods worked, but somehow going onward with code it kept giving me errors. No matter how many times I followed the steps, I kept running into errors. I went back and forth with Gemini and ChatGPT for five days trying to figure out why the method was not working. They were providing me with updated codes, supposedly compatible, but still I kept running into the same or different issues and seemed like I kept getting deeper into the rabbit hole. Hallelujah! On Friday evening, I finally figured it out! Instead of uploading the Kaggle dataset directly, I created my own folder, with sub folders of “cats” and “dogs” (simply just followed the assignment requirements), mainly uploaded the pictures of cats and dogs and zipped the folder, and it worked, when I saw the dog head appear I felt so relieved. The only extra command I needed to add was: </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google.colab import files </w:t>
        <w:br w:type="textWrapping"/>
        <w:tab/>
        <w:t xml:space="preserve">uploaded = files.upload() </w:t>
        <w:br w:type="textWrapping"/>
        <w:t xml:space="preserve"> </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adding these two lines, it worked perfectly! Then with that simple command it worked with importing the Kaggle dataset as well. I could not believe how much time I had spent going in circles when the solution was so simple.  </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libraries that I used were: </w:t>
      </w:r>
      <w:r w:rsidDel="00000000" w:rsidR="00000000" w:rsidRPr="00000000">
        <w:rPr>
          <w:rFonts w:ascii="Times New Roman" w:cs="Times New Roman" w:eastAsia="Times New Roman" w:hAnsi="Times New Roman"/>
          <w:i w:val="1"/>
          <w:sz w:val="24"/>
          <w:szCs w:val="24"/>
          <w:rtl w:val="0"/>
        </w:rPr>
        <w:t xml:space="preserve">NumPy</w:t>
      </w:r>
      <w:r w:rsidDel="00000000" w:rsidR="00000000" w:rsidRPr="00000000">
        <w:rPr>
          <w:rFonts w:ascii="Times New Roman" w:cs="Times New Roman" w:eastAsia="Times New Roman" w:hAnsi="Times New Roman"/>
          <w:sz w:val="24"/>
          <w:szCs w:val="24"/>
          <w:rtl w:val="0"/>
        </w:rPr>
        <w:t xml:space="preserve"> : Which helped handle numerical data efficiently. </w:t>
      </w:r>
      <w:r w:rsidDel="00000000" w:rsidR="00000000" w:rsidRPr="00000000">
        <w:rPr>
          <w:rFonts w:ascii="Times New Roman" w:cs="Times New Roman" w:eastAsia="Times New Roman" w:hAnsi="Times New Roman"/>
          <w:i w:val="1"/>
          <w:sz w:val="24"/>
          <w:szCs w:val="24"/>
          <w:rtl w:val="0"/>
        </w:rPr>
        <w:t xml:space="preserve">Matplotlib: </w:t>
      </w:r>
      <w:r w:rsidDel="00000000" w:rsidR="00000000" w:rsidRPr="00000000">
        <w:rPr>
          <w:rFonts w:ascii="Times New Roman" w:cs="Times New Roman" w:eastAsia="Times New Roman" w:hAnsi="Times New Roman"/>
          <w:sz w:val="24"/>
          <w:szCs w:val="24"/>
          <w:rtl w:val="0"/>
        </w:rPr>
        <w:t xml:space="preserve">Allowing  to visualize images from my dataset. </w:t>
      </w:r>
      <w:r w:rsidDel="00000000" w:rsidR="00000000" w:rsidRPr="00000000">
        <w:rPr>
          <w:rFonts w:ascii="Times New Roman" w:cs="Times New Roman" w:eastAsia="Times New Roman" w:hAnsi="Times New Roman"/>
          <w:i w:val="1"/>
          <w:sz w:val="24"/>
          <w:szCs w:val="24"/>
          <w:rtl w:val="0"/>
        </w:rPr>
        <w:t xml:space="preserve">TensorFlow/Keras: </w:t>
      </w:r>
      <w:r w:rsidDel="00000000" w:rsidR="00000000" w:rsidRPr="00000000">
        <w:rPr>
          <w:rFonts w:ascii="Times New Roman" w:cs="Times New Roman" w:eastAsia="Times New Roman" w:hAnsi="Times New Roman"/>
          <w:sz w:val="24"/>
          <w:szCs w:val="24"/>
          <w:rtl w:val="0"/>
        </w:rPr>
        <w:t xml:space="preserve">Provided essential tools for working with images and building models. </w:t>
      </w:r>
      <w:r w:rsidDel="00000000" w:rsidR="00000000" w:rsidRPr="00000000">
        <w:rPr>
          <w:rFonts w:ascii="Times New Roman" w:cs="Times New Roman" w:eastAsia="Times New Roman" w:hAnsi="Times New Roman"/>
          <w:i w:val="1"/>
          <w:sz w:val="24"/>
          <w:szCs w:val="24"/>
          <w:rtl w:val="0"/>
        </w:rPr>
        <w:t xml:space="preserve">Scikit-Learn: </w:t>
      </w:r>
      <w:r w:rsidDel="00000000" w:rsidR="00000000" w:rsidRPr="00000000">
        <w:rPr>
          <w:rFonts w:ascii="Times New Roman" w:cs="Times New Roman" w:eastAsia="Times New Roman" w:hAnsi="Times New Roman"/>
          <w:sz w:val="24"/>
          <w:szCs w:val="24"/>
          <w:rtl w:val="0"/>
        </w:rPr>
        <w:t xml:space="preserve">Used for feature extraction and evaluating model performance. </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initial struggles, I am glad I learned about Kaggle and its functions.  I had never really thought about where scientists and data analysts get their large datasets from, but it makes perfect sense that there is a dedicated platform specifically for storing and sharing them. Once I got past the import issues, the rest of the assignment went smoothly and easily. This experience taught me that sometimes the simplest solutions are right in front of us, and persistence pays off! </w:t>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pStyle w:val="Heading5"/>
        <w:keepNext w:val="0"/>
        <w:keepLines w:val="0"/>
        <w:shd w:fill="ffffff" w:val="clear"/>
        <w:spacing w:after="100" w:before="100" w:line="360" w:lineRule="auto"/>
        <w:jc w:val="center"/>
        <w:rPr>
          <w:rFonts w:ascii="Times New Roman" w:cs="Times New Roman" w:eastAsia="Times New Roman" w:hAnsi="Times New Roman"/>
          <w:color w:val="2d3b45"/>
          <w:sz w:val="24"/>
          <w:szCs w:val="24"/>
        </w:rPr>
      </w:pPr>
      <w:bookmarkStart w:colFirst="0" w:colLast="0" w:name="_1797h5c9c84z" w:id="10"/>
      <w:bookmarkEnd w:id="10"/>
      <w:r w:rsidDel="00000000" w:rsidR="00000000" w:rsidRPr="00000000">
        <w:rPr>
          <w:rFonts w:ascii="Times New Roman" w:cs="Times New Roman" w:eastAsia="Times New Roman" w:hAnsi="Times New Roman"/>
          <w:color w:val="2d3b45"/>
          <w:sz w:val="24"/>
          <w:szCs w:val="24"/>
          <w:rtl w:val="0"/>
        </w:rPr>
        <w:t xml:space="preserve">Bibliography</w:t>
      </w:r>
    </w:p>
    <w:p w:rsidR="00000000" w:rsidDel="00000000" w:rsidP="00000000" w:rsidRDefault="00000000" w:rsidRPr="00000000" w14:paraId="0000025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“Dogs vs. Cats.” Kaggle, www.kaggle.com/competitions/dogs-vs-cats/overview. </w:t>
      </w:r>
    </w:p>
    <w:p w:rsidR="00000000" w:rsidDel="00000000" w:rsidP="00000000" w:rsidRDefault="00000000" w:rsidRPr="00000000" w14:paraId="0000025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Accessed 19 Feb. 2025.</w:t>
      </w: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Kaggle Cats and Dogs Dataset from Official Microsoft Download Center.” </w:t>
      </w:r>
    </w:p>
    <w:p w:rsidR="00000000" w:rsidDel="00000000" w:rsidP="00000000" w:rsidRDefault="00000000" w:rsidRPr="00000000" w14:paraId="0000025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Store - Download Center, </w:t>
      </w:r>
    </w:p>
    <w:p w:rsidR="00000000" w:rsidDel="00000000" w:rsidP="00000000" w:rsidRDefault="00000000" w:rsidRPr="00000000" w14:paraId="000002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www.microsoft.com/en-us/download/details.aspx?id=54765. Accessed 22 Feb. 2025.</w:t>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Heading5"/>
        <w:keepNext w:val="0"/>
        <w:keepLines w:val="0"/>
        <w:shd w:fill="ffffff" w:val="clear"/>
        <w:spacing w:after="100" w:before="100" w:line="360" w:lineRule="auto"/>
        <w:rPr>
          <w:color w:val="2d3b45"/>
          <w:sz w:val="24"/>
          <w:szCs w:val="24"/>
        </w:rPr>
      </w:pPr>
      <w:bookmarkStart w:colFirst="0" w:colLast="0" w:name="_mrmpotc07e6a" w:id="11"/>
      <w:bookmarkEnd w:id="11"/>
      <w:r w:rsidDel="00000000" w:rsidR="00000000" w:rsidRPr="00000000">
        <w:rPr>
          <w:rtl w:val="0"/>
        </w:rPr>
      </w:r>
    </w:p>
    <w:p w:rsidR="00000000" w:rsidDel="00000000" w:rsidP="00000000" w:rsidRDefault="00000000" w:rsidRPr="00000000" w14:paraId="00000267">
      <w:pPr>
        <w:pStyle w:val="Heading5"/>
        <w:keepNext w:val="0"/>
        <w:keepLines w:val="0"/>
        <w:shd w:fill="ffffff" w:val="clear"/>
        <w:spacing w:after="100" w:before="100" w:line="360" w:lineRule="auto"/>
        <w:rPr>
          <w:color w:val="2d3b45"/>
          <w:sz w:val="24"/>
          <w:szCs w:val="24"/>
        </w:rPr>
      </w:pPr>
      <w:bookmarkStart w:colFirst="0" w:colLast="0" w:name="_5ejxlnanjajf" w:id="12"/>
      <w:bookmarkEnd w:id="12"/>
      <w:r w:rsidDel="00000000" w:rsidR="00000000" w:rsidRPr="00000000">
        <w:rPr>
          <w:rtl w:val="0"/>
        </w:rPr>
      </w:r>
    </w:p>
    <w:p w:rsidR="00000000" w:rsidDel="00000000" w:rsidP="00000000" w:rsidRDefault="00000000" w:rsidRPr="00000000" w14:paraId="00000268">
      <w:pPr>
        <w:pStyle w:val="Heading5"/>
        <w:keepNext w:val="0"/>
        <w:keepLines w:val="0"/>
        <w:shd w:fill="ffffff" w:val="clear"/>
        <w:spacing w:after="100" w:before="100" w:line="360" w:lineRule="auto"/>
        <w:rPr>
          <w:color w:val="2d3b45"/>
          <w:sz w:val="24"/>
          <w:szCs w:val="24"/>
        </w:rPr>
      </w:pPr>
      <w:bookmarkStart w:colFirst="0" w:colLast="0" w:name="_o4hcqwg8he8m" w:id="13"/>
      <w:bookmarkEnd w:id="13"/>
      <w:r w:rsidDel="00000000" w:rsidR="00000000" w:rsidRPr="00000000">
        <w:rPr>
          <w:rtl w:val="0"/>
        </w:rPr>
      </w:r>
    </w:p>
    <w:p w:rsidR="00000000" w:rsidDel="00000000" w:rsidP="00000000" w:rsidRDefault="00000000" w:rsidRPr="00000000" w14:paraId="00000269">
      <w:pPr>
        <w:pStyle w:val="Heading5"/>
        <w:keepNext w:val="0"/>
        <w:keepLines w:val="0"/>
        <w:shd w:fill="ffffff" w:val="clear"/>
        <w:spacing w:after="100" w:before="100" w:line="360" w:lineRule="auto"/>
        <w:rPr>
          <w:color w:val="2d3b45"/>
          <w:sz w:val="24"/>
          <w:szCs w:val="24"/>
        </w:rPr>
      </w:pPr>
      <w:bookmarkStart w:colFirst="0" w:colLast="0" w:name="_ggddb5mu6g9a" w:id="14"/>
      <w:bookmarkEnd w:id="14"/>
      <w:r w:rsidDel="00000000" w:rsidR="00000000" w:rsidRPr="00000000">
        <w:rPr>
          <w:rtl w:val="0"/>
        </w:rPr>
      </w:r>
    </w:p>
    <w:p w:rsidR="00000000" w:rsidDel="00000000" w:rsidP="00000000" w:rsidRDefault="00000000" w:rsidRPr="00000000" w14:paraId="0000026A">
      <w:pPr>
        <w:jc w:val="left"/>
        <w:rPr/>
      </w:pPr>
      <w:r w:rsidDel="00000000" w:rsidR="00000000" w:rsidRPr="00000000">
        <w:rPr>
          <w:rtl w:val="0"/>
        </w:rPr>
      </w:r>
    </w:p>
    <w:p w:rsidR="00000000" w:rsidDel="00000000" w:rsidP="00000000" w:rsidRDefault="00000000" w:rsidRPr="00000000" w14:paraId="0000026B">
      <w:pPr>
        <w:jc w:val="left"/>
        <w:rPr/>
      </w:pPr>
      <w:r w:rsidDel="00000000" w:rsidR="00000000" w:rsidRPr="00000000">
        <w:rPr>
          <w:rtl w:val="0"/>
        </w:rPr>
      </w:r>
    </w:p>
    <w:sectPr>
      <w:headerReference r:id="rId91" w:type="default"/>
      <w:headerReference r:id="rId92" w:type="first"/>
      <w:footerReference r:id="rId93" w:type="default"/>
      <w:footerReference r:id="rId9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F">
    <w:pPr>
      <w:rPr/>
    </w:pPr>
    <w:r w:rsidDel="00000000" w:rsidR="00000000" w:rsidRPr="00000000">
      <w:rPr>
        <w:rtl w:val="0"/>
      </w:rPr>
      <w:tab/>
      <w:tab/>
      <w:tab/>
      <w:tab/>
      <w:tab/>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C">
    <w:pPr>
      <w:ind w:left="-108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D">
    <w:pPr>
      <w:jc w:val="right"/>
      <w:rPr/>
    </w:pPr>
    <w:r w:rsidDel="00000000" w:rsidR="00000000" w:rsidRPr="00000000">
      <w:rPr>
        <w:rtl w:val="0"/>
      </w:rPr>
      <w:t xml:space="preserve">Eye Conic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84" Type="http://schemas.openxmlformats.org/officeDocument/2006/relationships/image" Target="media/image25.png"/><Relationship Id="rId83" Type="http://schemas.openxmlformats.org/officeDocument/2006/relationships/image" Target="media/image2.png"/><Relationship Id="rId42" Type="http://schemas.openxmlformats.org/officeDocument/2006/relationships/image" Target="media/image51.png"/><Relationship Id="rId86" Type="http://schemas.openxmlformats.org/officeDocument/2006/relationships/image" Target="media/image24.png"/><Relationship Id="rId41" Type="http://schemas.openxmlformats.org/officeDocument/2006/relationships/image" Target="media/image79.png"/><Relationship Id="rId85" Type="http://schemas.openxmlformats.org/officeDocument/2006/relationships/image" Target="media/image53.png"/><Relationship Id="rId44" Type="http://schemas.openxmlformats.org/officeDocument/2006/relationships/image" Target="media/image32.png"/><Relationship Id="rId88" Type="http://schemas.openxmlformats.org/officeDocument/2006/relationships/image" Target="media/image14.png"/><Relationship Id="rId43" Type="http://schemas.openxmlformats.org/officeDocument/2006/relationships/image" Target="media/image83.png"/><Relationship Id="rId87" Type="http://schemas.openxmlformats.org/officeDocument/2006/relationships/image" Target="media/image22.png"/><Relationship Id="rId46" Type="http://schemas.openxmlformats.org/officeDocument/2006/relationships/image" Target="media/image5.png"/><Relationship Id="rId45" Type="http://schemas.openxmlformats.org/officeDocument/2006/relationships/image" Target="media/image64.png"/><Relationship Id="rId89" Type="http://schemas.openxmlformats.org/officeDocument/2006/relationships/image" Target="media/image82.png"/><Relationship Id="rId80" Type="http://schemas.openxmlformats.org/officeDocument/2006/relationships/image" Target="media/image55.png"/><Relationship Id="rId82" Type="http://schemas.openxmlformats.org/officeDocument/2006/relationships/image" Target="media/image75.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85.png"/><Relationship Id="rId47" Type="http://schemas.openxmlformats.org/officeDocument/2006/relationships/image" Target="media/image77.png"/><Relationship Id="rId49" Type="http://schemas.openxmlformats.org/officeDocument/2006/relationships/image" Target="media/image76.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27.png"/><Relationship Id="rId8" Type="http://schemas.openxmlformats.org/officeDocument/2006/relationships/image" Target="media/image23.png"/><Relationship Id="rId73" Type="http://schemas.openxmlformats.org/officeDocument/2006/relationships/image" Target="media/image1.png"/><Relationship Id="rId72" Type="http://schemas.openxmlformats.org/officeDocument/2006/relationships/image" Target="media/image18.png"/><Relationship Id="rId31" Type="http://schemas.openxmlformats.org/officeDocument/2006/relationships/image" Target="media/image3.png"/><Relationship Id="rId75" Type="http://schemas.openxmlformats.org/officeDocument/2006/relationships/image" Target="media/image63.png"/><Relationship Id="rId30" Type="http://schemas.openxmlformats.org/officeDocument/2006/relationships/image" Target="media/image29.png"/><Relationship Id="rId74" Type="http://schemas.openxmlformats.org/officeDocument/2006/relationships/image" Target="media/image68.png"/><Relationship Id="rId33" Type="http://schemas.openxmlformats.org/officeDocument/2006/relationships/image" Target="media/image88.png"/><Relationship Id="rId77" Type="http://schemas.openxmlformats.org/officeDocument/2006/relationships/image" Target="media/image73.png"/><Relationship Id="rId32" Type="http://schemas.openxmlformats.org/officeDocument/2006/relationships/image" Target="media/image48.png"/><Relationship Id="rId76" Type="http://schemas.openxmlformats.org/officeDocument/2006/relationships/image" Target="media/image58.png"/><Relationship Id="rId35" Type="http://schemas.openxmlformats.org/officeDocument/2006/relationships/image" Target="media/image70.png"/><Relationship Id="rId79" Type="http://schemas.openxmlformats.org/officeDocument/2006/relationships/image" Target="media/image54.png"/><Relationship Id="rId34" Type="http://schemas.openxmlformats.org/officeDocument/2006/relationships/image" Target="media/image50.png"/><Relationship Id="rId78" Type="http://schemas.openxmlformats.org/officeDocument/2006/relationships/image" Target="media/image60.png"/><Relationship Id="rId71" Type="http://schemas.openxmlformats.org/officeDocument/2006/relationships/image" Target="media/image38.png"/><Relationship Id="rId70" Type="http://schemas.openxmlformats.org/officeDocument/2006/relationships/image" Target="media/image16.png"/><Relationship Id="rId37" Type="http://schemas.openxmlformats.org/officeDocument/2006/relationships/image" Target="media/image59.png"/><Relationship Id="rId36" Type="http://schemas.openxmlformats.org/officeDocument/2006/relationships/image" Target="media/image42.png"/><Relationship Id="rId39" Type="http://schemas.openxmlformats.org/officeDocument/2006/relationships/image" Target="media/image8.png"/><Relationship Id="rId38" Type="http://schemas.openxmlformats.org/officeDocument/2006/relationships/image" Target="media/image62.png"/><Relationship Id="rId62" Type="http://schemas.openxmlformats.org/officeDocument/2006/relationships/image" Target="media/image57.png"/><Relationship Id="rId61" Type="http://schemas.openxmlformats.org/officeDocument/2006/relationships/image" Target="media/image49.png"/><Relationship Id="rId20" Type="http://schemas.openxmlformats.org/officeDocument/2006/relationships/image" Target="media/image36.png"/><Relationship Id="rId64" Type="http://schemas.openxmlformats.org/officeDocument/2006/relationships/image" Target="media/image26.png"/><Relationship Id="rId63" Type="http://schemas.openxmlformats.org/officeDocument/2006/relationships/image" Target="media/image13.png"/><Relationship Id="rId22" Type="http://schemas.openxmlformats.org/officeDocument/2006/relationships/image" Target="media/image78.png"/><Relationship Id="rId66" Type="http://schemas.openxmlformats.org/officeDocument/2006/relationships/image" Target="media/image12.png"/><Relationship Id="rId21" Type="http://schemas.openxmlformats.org/officeDocument/2006/relationships/image" Target="media/image28.png"/><Relationship Id="rId65" Type="http://schemas.openxmlformats.org/officeDocument/2006/relationships/image" Target="media/image44.png"/><Relationship Id="rId24" Type="http://schemas.openxmlformats.org/officeDocument/2006/relationships/image" Target="media/image34.png"/><Relationship Id="rId68" Type="http://schemas.openxmlformats.org/officeDocument/2006/relationships/image" Target="media/image52.png"/><Relationship Id="rId23" Type="http://schemas.openxmlformats.org/officeDocument/2006/relationships/image" Target="media/image87.png"/><Relationship Id="rId67" Type="http://schemas.openxmlformats.org/officeDocument/2006/relationships/image" Target="media/image74.png"/><Relationship Id="rId60" Type="http://schemas.openxmlformats.org/officeDocument/2006/relationships/image" Target="media/image81.png"/><Relationship Id="rId26" Type="http://schemas.openxmlformats.org/officeDocument/2006/relationships/image" Target="media/image47.png"/><Relationship Id="rId25" Type="http://schemas.openxmlformats.org/officeDocument/2006/relationships/image" Target="media/image9.png"/><Relationship Id="rId69" Type="http://schemas.openxmlformats.org/officeDocument/2006/relationships/image" Target="media/image10.png"/><Relationship Id="rId28" Type="http://schemas.openxmlformats.org/officeDocument/2006/relationships/image" Target="media/image56.png"/><Relationship Id="rId27" Type="http://schemas.openxmlformats.org/officeDocument/2006/relationships/image" Target="media/image45.png"/><Relationship Id="rId29" Type="http://schemas.openxmlformats.org/officeDocument/2006/relationships/image" Target="media/image41.png"/><Relationship Id="rId51" Type="http://schemas.openxmlformats.org/officeDocument/2006/relationships/image" Target="media/image71.png"/><Relationship Id="rId50" Type="http://schemas.openxmlformats.org/officeDocument/2006/relationships/image" Target="media/image61.png"/><Relationship Id="rId94" Type="http://schemas.openxmlformats.org/officeDocument/2006/relationships/footer" Target="footer1.xml"/><Relationship Id="rId53" Type="http://schemas.openxmlformats.org/officeDocument/2006/relationships/image" Target="media/image89.png"/><Relationship Id="rId52" Type="http://schemas.openxmlformats.org/officeDocument/2006/relationships/image" Target="media/image46.png"/><Relationship Id="rId11" Type="http://schemas.openxmlformats.org/officeDocument/2006/relationships/image" Target="media/image39.png"/><Relationship Id="rId55" Type="http://schemas.openxmlformats.org/officeDocument/2006/relationships/image" Target="media/image80.png"/><Relationship Id="rId10" Type="http://schemas.openxmlformats.org/officeDocument/2006/relationships/image" Target="media/image11.png"/><Relationship Id="rId54" Type="http://schemas.openxmlformats.org/officeDocument/2006/relationships/image" Target="media/image72.png"/><Relationship Id="rId13" Type="http://schemas.openxmlformats.org/officeDocument/2006/relationships/image" Target="media/image6.png"/><Relationship Id="rId57" Type="http://schemas.openxmlformats.org/officeDocument/2006/relationships/image" Target="media/image69.png"/><Relationship Id="rId12" Type="http://schemas.openxmlformats.org/officeDocument/2006/relationships/image" Target="media/image19.png"/><Relationship Id="rId56" Type="http://schemas.openxmlformats.org/officeDocument/2006/relationships/image" Target="media/image4.png"/><Relationship Id="rId91" Type="http://schemas.openxmlformats.org/officeDocument/2006/relationships/header" Target="header2.xml"/><Relationship Id="rId90" Type="http://schemas.openxmlformats.org/officeDocument/2006/relationships/image" Target="media/image66.png"/><Relationship Id="rId93" Type="http://schemas.openxmlformats.org/officeDocument/2006/relationships/footer" Target="footer2.xml"/><Relationship Id="rId92" Type="http://schemas.openxmlformats.org/officeDocument/2006/relationships/header" Target="header1.xml"/><Relationship Id="rId15" Type="http://schemas.openxmlformats.org/officeDocument/2006/relationships/image" Target="media/image17.png"/><Relationship Id="rId59" Type="http://schemas.openxmlformats.org/officeDocument/2006/relationships/image" Target="media/image30.png"/><Relationship Id="rId14" Type="http://schemas.openxmlformats.org/officeDocument/2006/relationships/image" Target="media/image67.png"/><Relationship Id="rId58" Type="http://schemas.openxmlformats.org/officeDocument/2006/relationships/image" Target="media/image15.png"/><Relationship Id="rId17" Type="http://schemas.openxmlformats.org/officeDocument/2006/relationships/image" Target="media/image31.png"/><Relationship Id="rId16" Type="http://schemas.openxmlformats.org/officeDocument/2006/relationships/image" Target="media/image35.png"/><Relationship Id="rId19" Type="http://schemas.openxmlformats.org/officeDocument/2006/relationships/image" Target="media/image86.png"/><Relationship Id="rId1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